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3CBCE" w14:textId="77777777" w:rsidR="009F3938" w:rsidRPr="00DE144A" w:rsidRDefault="009F3938" w:rsidP="009F3938">
      <w:pPr>
        <w:pStyle w:val="Heading1"/>
        <w:spacing w:line="240" w:lineRule="auto"/>
        <w:jc w:val="center"/>
        <w:rPr>
          <w:sz w:val="28"/>
          <w:szCs w:val="28"/>
        </w:rPr>
      </w:pPr>
      <w:r w:rsidRPr="00DE144A">
        <w:rPr>
          <w:sz w:val="28"/>
          <w:szCs w:val="28"/>
        </w:rPr>
        <w:t>The timing of snowmelt and amount of winter precipitation have limited influence on flowering phenology in a tallgrass prairie</w:t>
      </w:r>
    </w:p>
    <w:p w14:paraId="052E62B3" w14:textId="77777777" w:rsidR="009F3938" w:rsidRDefault="009F3938" w:rsidP="009F3938">
      <w:pPr>
        <w:pStyle w:val="Heading1"/>
        <w:spacing w:line="480" w:lineRule="auto"/>
        <w:rPr>
          <w:szCs w:val="24"/>
        </w:rPr>
      </w:pPr>
    </w:p>
    <w:p w14:paraId="5F8D1DBB" w14:textId="77777777" w:rsidR="009F3938" w:rsidRPr="00DE144A" w:rsidRDefault="009F3938" w:rsidP="009F3938">
      <w:pPr>
        <w:pStyle w:val="Heading1"/>
        <w:spacing w:after="240" w:line="240" w:lineRule="auto"/>
        <w:rPr>
          <w:rFonts w:cs="Times New Roman"/>
          <w:b w:val="0"/>
          <w:bCs/>
          <w:szCs w:val="24"/>
        </w:rPr>
      </w:pPr>
      <w:r w:rsidRPr="00DE144A">
        <w:rPr>
          <w:rFonts w:cs="Times New Roman"/>
          <w:b w:val="0"/>
          <w:bCs/>
          <w:szCs w:val="24"/>
        </w:rPr>
        <w:t>Emma K. Chandler, Department of Biological Sciences, Dept. 2715, North Dakota State University, PO Box 6050, Fargo, ND 58108-6050</w:t>
      </w:r>
    </w:p>
    <w:p w14:paraId="43BA6B52" w14:textId="174C4EDA" w:rsidR="009F3938" w:rsidRPr="00DE144A" w:rsidRDefault="009F3938" w:rsidP="009F3938">
      <w:pPr>
        <w:rPr>
          <w:rFonts w:cs="Times New Roman"/>
          <w:sz w:val="24"/>
          <w:szCs w:val="24"/>
        </w:rPr>
      </w:pPr>
      <w:r w:rsidRPr="00DE144A">
        <w:rPr>
          <w:rFonts w:cs="Times New Roman"/>
          <w:sz w:val="24"/>
          <w:szCs w:val="24"/>
        </w:rPr>
        <w:t>Steven E. Travers</w:t>
      </w:r>
      <w:r>
        <w:rPr>
          <w:rFonts w:cs="Times New Roman"/>
          <w:sz w:val="24"/>
          <w:szCs w:val="24"/>
        </w:rPr>
        <w:t xml:space="preserve"> </w:t>
      </w:r>
      <w:r w:rsidRPr="00DE144A">
        <w:rPr>
          <w:rFonts w:cs="Times New Roman"/>
          <w:sz w:val="24"/>
          <w:szCs w:val="24"/>
        </w:rPr>
        <w:t>(Corresponding author), Department of Biological Sciences, Dept. 2715, North Dakota State University, PO Box 6050, Fargo, ND 58108-6050</w:t>
      </w:r>
      <w:r>
        <w:rPr>
          <w:rFonts w:cs="Times New Roman"/>
          <w:sz w:val="24"/>
          <w:szCs w:val="24"/>
        </w:rPr>
        <w:t>,</w:t>
      </w:r>
      <w:r w:rsidRPr="00DE144A">
        <w:rPr>
          <w:rFonts w:cs="Times New Roman"/>
          <w:sz w:val="24"/>
          <w:szCs w:val="24"/>
        </w:rPr>
        <w:t xml:space="preserve"> </w:t>
      </w:r>
      <w:r w:rsidR="00AB7551">
        <w:fldChar w:fldCharType="begin"/>
      </w:r>
      <w:r w:rsidR="00AB7551">
        <w:instrText xml:space="preserve"> HYPERLINK "mailto:steven.travers@ndsu.edu" </w:instrText>
      </w:r>
      <w:r w:rsidR="00AB7551">
        <w:fldChar w:fldCharType="separate"/>
      </w:r>
      <w:r w:rsidRPr="00410012">
        <w:rPr>
          <w:rStyle w:val="Hyperlink"/>
          <w:rFonts w:cs="Times New Roman"/>
          <w:szCs w:val="24"/>
        </w:rPr>
        <w:t>steven.travers@ndsu.edu</w:t>
      </w:r>
      <w:r w:rsidR="00AB7551">
        <w:rPr>
          <w:rStyle w:val="Hyperlink"/>
          <w:rFonts w:cs="Times New Roman"/>
          <w:szCs w:val="24"/>
        </w:rPr>
        <w:fldChar w:fldCharType="end"/>
      </w:r>
    </w:p>
    <w:p w14:paraId="0D6CFAB1" w14:textId="28DA0DBA" w:rsidR="009F3938" w:rsidRDefault="009F3938" w:rsidP="002F3BA7">
      <w:pPr>
        <w:rPr>
          <w:b/>
          <w:bCs/>
          <w:szCs w:val="24"/>
        </w:rPr>
      </w:pPr>
    </w:p>
    <w:p w14:paraId="5D79DDF7" w14:textId="77777777" w:rsidR="00C1009E" w:rsidRDefault="00C1009E" w:rsidP="00C1009E">
      <w:pPr>
        <w:pStyle w:val="Heading1"/>
        <w:spacing w:line="480" w:lineRule="auto"/>
        <w:rPr>
          <w:szCs w:val="24"/>
        </w:rPr>
      </w:pPr>
    </w:p>
    <w:p w14:paraId="504D5F9A" w14:textId="5A6813C2" w:rsidR="009F3938" w:rsidRDefault="009F3938" w:rsidP="002F3BA7">
      <w:pPr>
        <w:rPr>
          <w:b/>
          <w:bCs/>
          <w:szCs w:val="24"/>
        </w:rPr>
      </w:pPr>
      <w:r>
        <w:rPr>
          <w:b/>
          <w:bCs/>
          <w:szCs w:val="24"/>
        </w:rPr>
        <w:br w:type="page"/>
      </w:r>
    </w:p>
    <w:p w14:paraId="5665C612" w14:textId="77777777" w:rsidR="00F645F0" w:rsidRDefault="00F645F0" w:rsidP="00F645F0">
      <w:pPr>
        <w:rPr>
          <w:b/>
          <w:bCs/>
          <w:szCs w:val="24"/>
        </w:rPr>
      </w:pPr>
      <w:r w:rsidRPr="009A6C07">
        <w:rPr>
          <w:b/>
          <w:bCs/>
          <w:szCs w:val="24"/>
        </w:rPr>
        <w:lastRenderedPageBreak/>
        <w:t>Abstract</w:t>
      </w:r>
    </w:p>
    <w:p w14:paraId="196C8A1E" w14:textId="04D719EA" w:rsidR="00F645F0" w:rsidRDefault="00F645F0" w:rsidP="00F645F0">
      <w:pPr>
        <w:spacing w:line="480" w:lineRule="auto"/>
        <w:rPr>
          <w:szCs w:val="24"/>
        </w:rPr>
      </w:pPr>
      <w:r w:rsidRPr="009A6C07">
        <w:rPr>
          <w:sz w:val="24"/>
          <w:szCs w:val="24"/>
        </w:rPr>
        <w:t>A growing body of work indicates that the timing of flowering of temperate angiosperms is affected by shifts in climate since the 1970’s. Sensitivity in flowering phenology to changing temperatures has been particularly well-documented</w:t>
      </w:r>
      <w:r>
        <w:rPr>
          <w:sz w:val="24"/>
          <w:szCs w:val="24"/>
        </w:rPr>
        <w:t>, but widespread phenological sensitivity to changing precipitation patterns in temperate communities has only been shown in a few studies</w:t>
      </w:r>
      <w:r w:rsidRPr="009A6C07">
        <w:rPr>
          <w:sz w:val="24"/>
          <w:szCs w:val="24"/>
        </w:rPr>
        <w:t xml:space="preserve">. The exception is relationships between snowpack and early flowering in alpine environments, whereby the timing of flowering herbs </w:t>
      </w:r>
      <w:r>
        <w:rPr>
          <w:sz w:val="24"/>
          <w:szCs w:val="24"/>
        </w:rPr>
        <w:t>had</w:t>
      </w:r>
      <w:r w:rsidRPr="009A6C07">
        <w:rPr>
          <w:sz w:val="24"/>
          <w:szCs w:val="24"/>
        </w:rPr>
        <w:t xml:space="preserve"> strong associations with winter precipitation and the </w:t>
      </w:r>
      <w:r>
        <w:rPr>
          <w:sz w:val="24"/>
          <w:szCs w:val="24"/>
        </w:rPr>
        <w:t>snowmelt timing</w:t>
      </w:r>
      <w:r w:rsidRPr="009A6C07">
        <w:rPr>
          <w:sz w:val="24"/>
          <w:szCs w:val="24"/>
        </w:rPr>
        <w:t xml:space="preserve">. Based on </w:t>
      </w:r>
      <w:r>
        <w:rPr>
          <w:sz w:val="24"/>
          <w:szCs w:val="24"/>
        </w:rPr>
        <w:t>these results</w:t>
      </w:r>
      <w:r w:rsidRPr="009A6C07">
        <w:rPr>
          <w:sz w:val="24"/>
          <w:szCs w:val="24"/>
        </w:rPr>
        <w:t xml:space="preserve">, we hypothesized that populations in </w:t>
      </w:r>
      <w:del w:id="0" w:author="Steven Travers" w:date="2021-07-23T17:56:00Z">
        <w:r w:rsidRPr="009A6C07" w:rsidDel="003D48E2">
          <w:rPr>
            <w:sz w:val="24"/>
            <w:szCs w:val="24"/>
          </w:rPr>
          <w:delText xml:space="preserve">northern </w:delText>
        </w:r>
      </w:del>
      <w:ins w:id="1" w:author="Steven Travers" w:date="2021-07-23T17:56:00Z">
        <w:r w:rsidR="003D48E2">
          <w:rPr>
            <w:sz w:val="24"/>
            <w:szCs w:val="24"/>
          </w:rPr>
          <w:t>temperat</w:t>
        </w:r>
      </w:ins>
      <w:ins w:id="2" w:author="Steven Travers" w:date="2021-07-23T17:57:00Z">
        <w:r w:rsidR="003D48E2">
          <w:rPr>
            <w:sz w:val="24"/>
            <w:szCs w:val="24"/>
          </w:rPr>
          <w:t>e</w:t>
        </w:r>
      </w:ins>
      <w:ins w:id="3" w:author="Steven Travers" w:date="2021-07-23T17:56:00Z">
        <w:r w:rsidR="003D48E2" w:rsidRPr="009A6C07">
          <w:rPr>
            <w:sz w:val="24"/>
            <w:szCs w:val="24"/>
          </w:rPr>
          <w:t xml:space="preserve"> </w:t>
        </w:r>
      </w:ins>
      <w:r w:rsidRPr="009A6C07">
        <w:rPr>
          <w:sz w:val="24"/>
          <w:szCs w:val="24"/>
        </w:rPr>
        <w:t xml:space="preserve">latitudes, characterized by strong seasonality and winter snowfall would demonstrate </w:t>
      </w:r>
      <w:r>
        <w:rPr>
          <w:sz w:val="24"/>
          <w:szCs w:val="24"/>
        </w:rPr>
        <w:t>associations between</w:t>
      </w:r>
      <w:r w:rsidRPr="009A6C07">
        <w:rPr>
          <w:sz w:val="24"/>
          <w:szCs w:val="24"/>
        </w:rPr>
        <w:t xml:space="preserve"> timing of snowmelt </w:t>
      </w:r>
      <w:r>
        <w:rPr>
          <w:sz w:val="24"/>
          <w:szCs w:val="24"/>
        </w:rPr>
        <w:t>and</w:t>
      </w:r>
      <w:r w:rsidRPr="009A6C07">
        <w:rPr>
          <w:sz w:val="24"/>
          <w:szCs w:val="24"/>
        </w:rPr>
        <w:t xml:space="preserve"> flowering phenology. We combined a historical data set of first flowering dates in Minnesota tallgrass prairie with climatic data to construct a structural equation model, testing hypotheses </w:t>
      </w:r>
      <w:r>
        <w:rPr>
          <w:sz w:val="24"/>
          <w:szCs w:val="24"/>
        </w:rPr>
        <w:t>on</w:t>
      </w:r>
      <w:r w:rsidRPr="009A6C07">
        <w:rPr>
          <w:sz w:val="24"/>
          <w:szCs w:val="24"/>
        </w:rPr>
        <w:t xml:space="preserve"> the relationships between winter precipitation</w:t>
      </w:r>
      <w:r>
        <w:rPr>
          <w:sz w:val="24"/>
          <w:szCs w:val="24"/>
        </w:rPr>
        <w:t xml:space="preserve">, </w:t>
      </w:r>
      <w:r w:rsidRPr="009A6C07">
        <w:rPr>
          <w:sz w:val="24"/>
          <w:szCs w:val="24"/>
        </w:rPr>
        <w:t>temperature</w:t>
      </w:r>
      <w:r>
        <w:rPr>
          <w:sz w:val="24"/>
          <w:szCs w:val="24"/>
        </w:rPr>
        <w:t xml:space="preserve">, and </w:t>
      </w:r>
      <w:r w:rsidRPr="009A6C07">
        <w:rPr>
          <w:sz w:val="24"/>
          <w:szCs w:val="24"/>
        </w:rPr>
        <w:t xml:space="preserve">flowering phenology. While temperature had a strong effect on flowering phenology, winter precipitation had a significant relationship with only </w:t>
      </w:r>
      <w:r>
        <w:rPr>
          <w:sz w:val="24"/>
          <w:szCs w:val="24"/>
        </w:rPr>
        <w:t>a few</w:t>
      </w:r>
      <w:r w:rsidRPr="009A6C07">
        <w:rPr>
          <w:sz w:val="24"/>
          <w:szCs w:val="24"/>
        </w:rPr>
        <w:t xml:space="preserve"> species. The species affected by snow were later flowering species</w:t>
      </w:r>
      <w:r>
        <w:rPr>
          <w:sz w:val="24"/>
          <w:szCs w:val="24"/>
        </w:rPr>
        <w:t>,</w:t>
      </w:r>
      <w:r w:rsidRPr="009A6C07">
        <w:rPr>
          <w:sz w:val="24"/>
          <w:szCs w:val="24"/>
        </w:rPr>
        <w:t xml:space="preserve"> which is inconsistent with our prediction that winter precipitation affects early flowering phenology. These results </w:t>
      </w:r>
      <w:r>
        <w:rPr>
          <w:sz w:val="24"/>
          <w:szCs w:val="24"/>
        </w:rPr>
        <w:t>suggest future changes in precipitation will have differing consequences depending on region</w:t>
      </w:r>
      <w:r w:rsidRPr="009A6C07">
        <w:rPr>
          <w:sz w:val="24"/>
          <w:szCs w:val="24"/>
        </w:rPr>
        <w:t>.</w:t>
      </w:r>
    </w:p>
    <w:p w14:paraId="574CD3C8" w14:textId="0A800AAA" w:rsidR="002F3BA7" w:rsidRDefault="002F3BA7" w:rsidP="00374BBB">
      <w:pPr>
        <w:pStyle w:val="Heading1"/>
        <w:spacing w:line="480" w:lineRule="auto"/>
        <w:rPr>
          <w:szCs w:val="24"/>
        </w:rPr>
      </w:pPr>
      <w:r>
        <w:rPr>
          <w:szCs w:val="24"/>
        </w:rPr>
        <w:br w:type="page"/>
      </w:r>
    </w:p>
    <w:p w14:paraId="635CDE81" w14:textId="1BDBB8CA" w:rsidR="00374BBB" w:rsidRPr="00283FF5" w:rsidRDefault="00374BBB" w:rsidP="00374BBB">
      <w:pPr>
        <w:pStyle w:val="Heading1"/>
        <w:spacing w:line="480" w:lineRule="auto"/>
        <w:rPr>
          <w:szCs w:val="24"/>
        </w:rPr>
      </w:pPr>
      <w:r w:rsidRPr="00283FF5">
        <w:rPr>
          <w:szCs w:val="24"/>
        </w:rPr>
        <w:lastRenderedPageBreak/>
        <w:t>Introduction</w:t>
      </w:r>
    </w:p>
    <w:p w14:paraId="7CD0F6DE" w14:textId="7B862C70" w:rsidR="00374BBB" w:rsidRPr="005163F1" w:rsidRDefault="00374BBB" w:rsidP="00374BBB">
      <w:pPr>
        <w:spacing w:line="480" w:lineRule="auto"/>
        <w:ind w:firstLine="360"/>
        <w:rPr>
          <w:sz w:val="24"/>
          <w:szCs w:val="24"/>
        </w:rPr>
      </w:pPr>
      <w:r w:rsidRPr="006B3B70">
        <w:rPr>
          <w:sz w:val="24"/>
          <w:szCs w:val="24"/>
        </w:rPr>
        <w:t>One of the best documented biotic effects of climate change is changing flowering phenology</w:t>
      </w:r>
      <w:r>
        <w:rPr>
          <w:sz w:val="24"/>
          <w:szCs w:val="24"/>
        </w:rPr>
        <w:t xml:space="preserve">, or flower timing </w:t>
      </w:r>
      <w:r w:rsidRPr="006B3B70">
        <w:rPr>
          <w:sz w:val="24"/>
          <w:szCs w:val="24"/>
        </w:rPr>
        <w:t xml:space="preserve"> </w:t>
      </w:r>
      <w:r>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 </w:instrText>
      </w:r>
      <w:r w:rsidR="001C1E5F">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(Cleland et al, 2007; Miller-Rushing &amp; Primack, 2008; Parmesan, 2006; Schwartz et al, 2006; Wolkovich et al, 2012)</w:t>
      </w:r>
      <w:r>
        <w:rPr>
          <w:sz w:val="24"/>
          <w:szCs w:val="24"/>
        </w:rPr>
        <w:fldChar w:fldCharType="end"/>
      </w:r>
      <w:r>
        <w:rPr>
          <w:sz w:val="24"/>
          <w:szCs w:val="24"/>
        </w:rPr>
        <w:t xml:space="preserve">. Flowering phenology is important for plant-pollinator interactions, as asynchrony between flower timing and pollinator emergence can be detrimental for plant reproduction and pollinator health </w:t>
      </w:r>
      <w:r>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 </w:instrText>
      </w:r>
      <w:r w:rsidR="001C1E5F">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(Cleland et al, 2007; Kharouba et al, 2018; Kharouba &amp; Wolkovich, 2020; Visser &amp; Gienapp, 2019)</w:t>
      </w:r>
      <w:r>
        <w:rPr>
          <w:sz w:val="24"/>
          <w:szCs w:val="24"/>
        </w:rPr>
        <w:fldChar w:fldCharType="end"/>
      </w:r>
      <w:r>
        <w:rPr>
          <w:sz w:val="24"/>
          <w:szCs w:val="24"/>
        </w:rPr>
        <w:t xml:space="preserve">. Asynchrony is problematic for plant and pollinator populations, the communities they inhabit, and the ecosystem services they provide.  Plant reproductive success has also been shown to be dependent on flowering phenology. </w:t>
      </w:r>
      <w:proofErr w:type="spellStart"/>
      <w:r>
        <w:rPr>
          <w:sz w:val="24"/>
          <w:szCs w:val="24"/>
        </w:rPr>
        <w:t>Schemske</w:t>
      </w:r>
      <w:proofErr w:type="spellEnd"/>
      <w:r>
        <w:rPr>
          <w:sz w:val="24"/>
          <w:szCs w:val="24"/>
        </w:rPr>
        <w:t xml:space="preserve"> et al. (1977) found that </w:t>
      </w:r>
      <w:r>
        <w:rPr>
          <w:i/>
          <w:iCs/>
          <w:sz w:val="24"/>
          <w:szCs w:val="24"/>
        </w:rPr>
        <w:t>Claytonia</w:t>
      </w:r>
      <w:r>
        <w:rPr>
          <w:sz w:val="24"/>
          <w:szCs w:val="24"/>
        </w:rPr>
        <w:t xml:space="preserve"> sp. had peak seed set per ovary at the end of April with seed set per ovary decreasing in organisms with early or later maturation </w:t>
      </w:r>
      <w:r>
        <w:rPr>
          <w:sz w:val="24"/>
          <w:szCs w:val="24"/>
        </w:rPr>
        <w:fldChar w:fldCharType="begin"/>
      </w:r>
      <w:r w:rsidR="001C1E5F">
        <w:rPr>
          <w:sz w:val="24"/>
          <w:szCs w:val="24"/>
        </w:rPr>
        <w:instrText xml:space="preserve"> ADDIN EN.CITE &lt;EndNote&gt;&lt;Cite&gt;&lt;Author&gt;Schemske&lt;/Author&gt;&lt;Year&gt;1977&lt;/Year&gt;&lt;IDText&gt;Flowering Phenology and Seed Set in Claytonia virginica (Portulacaceae)&lt;/IDText&gt;&lt;DisplayText&gt;(Schemske, 1977)&lt;/DisplayText&gt;&lt;record&gt;&lt;titles&gt;&lt;title&gt;Flowering Phenology and Seed Set in Claytonia virginica (Portulacaceae)&lt;/title&gt;&lt;secondary-title&gt;Bulletin of the Torrey Botanical Club&lt;/secondary-title&gt;&lt;/titles&gt;&lt;pages&gt;254-263&lt;/pages&gt;&lt;contributors&gt;&lt;authors&gt;&lt;author&gt;Schemske, D.W.&lt;/author&gt;&lt;/authors&gt;&lt;/contributors&gt;&lt;added-date format="utc"&gt;1613709142&lt;/added-date&gt;&lt;ref-type name="Journal Article"&gt;17&lt;/ref-type&gt;&lt;dates&gt;&lt;year&gt;1977&lt;/year&gt;&lt;/dates&gt;&lt;rec-number&gt;663&lt;/rec-number&gt;&lt;last-updated-date format="utc"&gt;1613709486&lt;/last-updated-date&gt;&lt;volume&gt;104&lt;/volume&gt;&lt;/record&gt;&lt;/Cite&gt;&lt;/EndNote&gt;</w:instrText>
      </w:r>
      <w:r>
        <w:rPr>
          <w:sz w:val="24"/>
          <w:szCs w:val="24"/>
        </w:rPr>
        <w:fldChar w:fldCharType="separate"/>
      </w:r>
      <w:r w:rsidR="001C1E5F">
        <w:rPr>
          <w:noProof/>
          <w:sz w:val="24"/>
          <w:szCs w:val="24"/>
        </w:rPr>
        <w:t>(Schemske, 1977)</w:t>
      </w:r>
      <w:r>
        <w:rPr>
          <w:sz w:val="24"/>
          <w:szCs w:val="24"/>
        </w:rPr>
        <w:fldChar w:fldCharType="end"/>
      </w:r>
      <w:r>
        <w:rPr>
          <w:sz w:val="24"/>
          <w:szCs w:val="24"/>
        </w:rPr>
        <w:t>. Thus, it is important to understand climate change effects on flowering phenology, in part because there is the potential for changes in evolutionary and conservation dynamics of natural populations.</w:t>
      </w:r>
    </w:p>
    <w:p w14:paraId="779B9416" w14:textId="4DF8BDD1" w:rsidR="00374BBB" w:rsidRDefault="00374BBB" w:rsidP="00374BBB">
      <w:pPr>
        <w:spacing w:line="480" w:lineRule="auto"/>
        <w:ind w:firstLine="360"/>
        <w:rPr>
          <w:sz w:val="24"/>
          <w:szCs w:val="24"/>
        </w:rPr>
      </w:pPr>
      <w:r>
        <w:rPr>
          <w:sz w:val="24"/>
          <w:szCs w:val="24"/>
        </w:rPr>
        <w:t xml:space="preserve">Flowering can be triggered by several environmental cues such as photoperiod, amount and timing of precipitation or soil moisture, and temperature </w:t>
      </w:r>
      <w:r>
        <w:rPr>
          <w:sz w:val="24"/>
          <w:szCs w:val="24"/>
        </w:rPr>
        <w:fldChar w:fldCharType="begin"/>
      </w:r>
      <w:r w:rsidR="001C1E5F">
        <w:rPr>
          <w:sz w:val="24"/>
          <w:szCs w:val="24"/>
        </w:rPr>
        <w:instrText xml:space="preserve"> ADDIN EN.CITE &lt;EndNote&gt;&lt;Cite&gt;&lt;Author&gt;Rathcke&lt;/Author&gt;&lt;Year&gt;1985&lt;/Year&gt;&lt;IDText&gt;PHENOLOGICAL PATTERNS OF TERRESTRIAL PLANTS&lt;/IDText&gt;&lt;DisplayText&gt;(Rathcke &amp;amp; Lacey, 1985)&lt;/DisplayText&gt;&lt;record&gt;&lt;isbn&gt;0066-4162&lt;/isbn&gt;&lt;work-type&gt;Review&lt;/work-type&gt;&lt;titles&gt;&lt;title&gt;PHENOLOGICAL PATTERNS OF TERRESTRIAL PLANTS&lt;/title&gt;&lt;secondary-title&gt;Annual Review of Ecology and Systematics&lt;/secondary-title&gt;&lt;alt-title&gt;Annu. Rev. Ecol. Syst.&lt;/alt-title&gt;&lt;/titles&gt;&lt;pages&gt;179-214&lt;/pages&gt;&lt;contributors&gt;&lt;authors&gt;&lt;author&gt;Rathcke, B.&lt;/author&gt;&lt;author&gt;Lacey, E. P.&lt;/author&gt;&lt;/authors&gt;&lt;/contributors&gt;&lt;language&gt;English&lt;/language&gt;&lt;added-date format="utc"&gt;1242776686&lt;/added-date&gt;&lt;ref-type name="Journal Article"&gt;17&lt;/ref-type&gt;&lt;auth-address&gt;UNIV N CAROLINA,DEPT BIOL,GREENSBORO,NC 27412.&amp;#xD;RATHCKE, B, UNIV MICHIGAN,DIV BIOL SCI,ANN ARBOR,MI 48109.&lt;/auth-address&gt;&lt;dates&gt;&lt;year&gt;1985&lt;/year&gt;&lt;/dates&gt;&lt;rec-number&gt;220&lt;/rec-number&gt;&lt;last-updated-date format="utc"&gt;1610680075&lt;/last-updated-date&gt;&lt;accession-num&gt;ISI:A1985AUL3900008&lt;/accession-num&gt;&lt;volume&gt;16&lt;/volume&gt;&lt;/record&gt;&lt;/Cite&gt;&lt;/EndNote&gt;</w:instrText>
      </w:r>
      <w:r>
        <w:rPr>
          <w:sz w:val="24"/>
          <w:szCs w:val="24"/>
        </w:rPr>
        <w:fldChar w:fldCharType="separate"/>
      </w:r>
      <w:r w:rsidR="001C1E5F">
        <w:rPr>
          <w:noProof/>
          <w:sz w:val="24"/>
          <w:szCs w:val="24"/>
        </w:rPr>
        <w:t>(Rathcke &amp; Lacey, 1985)</w:t>
      </w:r>
      <w:r>
        <w:rPr>
          <w:sz w:val="24"/>
          <w:szCs w:val="24"/>
        </w:rPr>
        <w:fldChar w:fldCharType="end"/>
      </w:r>
      <w:r>
        <w:rPr>
          <w:sz w:val="24"/>
          <w:szCs w:val="24"/>
        </w:rPr>
        <w:t>. Climate change may alter these environmental cues resulting in the changing flowering phenology. A majority of studies on flowering phenology and global climate change</w:t>
      </w:r>
      <w:r w:rsidRPr="006B3B70">
        <w:rPr>
          <w:sz w:val="24"/>
          <w:szCs w:val="24"/>
        </w:rPr>
        <w:t xml:space="preserve"> ha</w:t>
      </w:r>
      <w:r>
        <w:rPr>
          <w:sz w:val="24"/>
          <w:szCs w:val="24"/>
        </w:rPr>
        <w:t>ve</w:t>
      </w:r>
      <w:r w:rsidRPr="006B3B70">
        <w:rPr>
          <w:sz w:val="24"/>
          <w:szCs w:val="24"/>
        </w:rPr>
        <w:t xml:space="preserve"> focused on </w:t>
      </w:r>
      <w:r>
        <w:rPr>
          <w:sz w:val="24"/>
          <w:szCs w:val="24"/>
        </w:rPr>
        <w:t xml:space="preserve">the effects of </w:t>
      </w:r>
      <w:r w:rsidRPr="006B3B70">
        <w:rPr>
          <w:sz w:val="24"/>
          <w:szCs w:val="24"/>
        </w:rPr>
        <w:t>temperature chang</w:t>
      </w:r>
      <w:r>
        <w:rPr>
          <w:sz w:val="24"/>
          <w:szCs w:val="24"/>
        </w:rPr>
        <w:t xml:space="preserve">e </w:t>
      </w:r>
      <w:r>
        <w:rPr>
          <w:sz w:val="24"/>
          <w:szCs w:val="24"/>
        </w:rPr>
        <w:fldChar w:fldCharType="begin"/>
      </w:r>
      <w:r w:rsidR="001C1E5F">
        <w:rPr>
          <w:sz w:val="24"/>
          <w:szCs w:val="24"/>
        </w:rPr>
        <w:instrText xml:space="preserve"> ADDIN EN.CITE &lt;EndNote&gt;&lt;Cite&gt;&lt;Author&gt;Wolkovich&lt;/Author&gt;&lt;Year&gt;2012&lt;/Year&gt;&lt;IDText&gt;Warming experiments underpredict plant phenological responses to climate change&lt;/IDText&gt;&lt;DisplayText&gt;(Wolkovich et al, 2012)&lt;/DisplayText&gt;&lt;record&gt;&lt;dates&gt;&lt;pub-dates&gt;&lt;date&gt;May 24&lt;/date&gt;&lt;/pub-dates&gt;&lt;year&gt;2012&lt;/year&gt;&lt;/dates&gt;&lt;urls&gt;&lt;related-urls&gt;&lt;url&gt;&amp;lt;Go to ISI&amp;gt;://WOS:000304344500041&lt;/url&gt;&lt;/related-urls&gt;&lt;/urls&gt;&lt;isbn&gt;0028-0836&lt;/isbn&gt;&lt;titles&gt;&lt;title&gt;Warming experiments underpredict plant phenological responses to climate change&lt;/title&gt;&lt;secondary-title&gt;Nature&lt;/secondary-title&gt;&lt;/titles&gt;&lt;pages&gt;494-497&lt;/pages&gt;&lt;number&gt;7399&lt;/number&gt;&lt;contributors&gt;&lt;authors&gt;&lt;author&gt;Wolkovich, E. M.&lt;/author&gt;&lt;author&gt;Cook, B. I.&lt;/author&gt;&lt;author&gt;Allen, J. M.&lt;/author&gt;&lt;author&gt;Crimmins, T. M.&lt;/author&gt;&lt;author&gt;Betancourt, J. L.&lt;/author&gt;&lt;author&gt;Travers, S. E.&lt;/author&gt;&lt;author&gt;Pau, S.&lt;/author&gt;&lt;author&gt;Regetz, J.&lt;/author&gt;&lt;author&gt;Davies, T. J.&lt;/author&gt;&lt;author&gt;Kraft, N. J. B.&lt;/author&gt;&lt;author&gt;Ault, T. R.&lt;/author&gt;&lt;author&gt;Bolmgren, K.&lt;/author&gt;&lt;author&gt;Mazer, S. J.&lt;/author&gt;&lt;author&gt;McCabe, G. J.&lt;/author&gt;&lt;author&gt;McGill, B. J.&lt;/author&gt;&lt;author&gt;Parmesan, C.&lt;/author&gt;&lt;author&gt;Salamin, N.&lt;/author&gt;&lt;author&gt;Schwartz, M. D.&lt;/author&gt;&lt;author&gt;Cleland, E. E.&lt;/author&gt;&lt;/authors&gt;&lt;/contributors&gt;&lt;added-date format="utc"&gt;1610679384&lt;/added-date&gt;&lt;ref-type name="Journal Article"&gt;17&lt;/ref-type&gt;&lt;rec-number&gt;620&lt;/rec-number&gt;&lt;last-updated-date format="utc"&gt;1610679476&lt;/last-updated-date&gt;&lt;accession-num&gt;WOS:000304344500041&lt;/accession-num&gt;&lt;electronic-resource-num&gt;10.1038/nature11014&lt;/electronic-resource-num&gt;&lt;volume&gt;485&lt;/volume&gt;&lt;/record&gt;&lt;/Cite&gt;&lt;/EndNote&gt;</w:instrText>
      </w:r>
      <w:r>
        <w:rPr>
          <w:sz w:val="24"/>
          <w:szCs w:val="24"/>
        </w:rPr>
        <w:fldChar w:fldCharType="separate"/>
      </w:r>
      <w:r w:rsidR="001C1E5F">
        <w:rPr>
          <w:noProof/>
          <w:sz w:val="24"/>
          <w:szCs w:val="24"/>
        </w:rPr>
        <w:t>(Wolkovich et al, 2012)</w:t>
      </w:r>
      <w:r>
        <w:rPr>
          <w:sz w:val="24"/>
          <w:szCs w:val="24"/>
        </w:rPr>
        <w:fldChar w:fldCharType="end"/>
      </w:r>
      <w:r>
        <w:rPr>
          <w:sz w:val="24"/>
          <w:szCs w:val="24"/>
        </w:rPr>
        <w:t xml:space="preserve">. </w:t>
      </w:r>
    </w:p>
    <w:p w14:paraId="268D107F" w14:textId="161E82DB" w:rsidR="00374BBB" w:rsidRDefault="00374BBB" w:rsidP="00374BBB">
      <w:pPr>
        <w:spacing w:line="480" w:lineRule="auto"/>
        <w:ind w:firstLine="360"/>
        <w:rPr>
          <w:sz w:val="24"/>
          <w:szCs w:val="24"/>
        </w:rPr>
      </w:pPr>
      <w:r w:rsidRPr="006B3B70">
        <w:rPr>
          <w:sz w:val="24"/>
          <w:szCs w:val="24"/>
        </w:rPr>
        <w:t>In prairies, flowering phenology has been strongly linked with temperature. Reed et al.</w:t>
      </w:r>
      <w:r>
        <w:rPr>
          <w:sz w:val="24"/>
          <w:szCs w:val="24"/>
        </w:rPr>
        <w:t>(2019)</w:t>
      </w:r>
      <w:r w:rsidRPr="006B3B70">
        <w:rPr>
          <w:sz w:val="24"/>
          <w:szCs w:val="24"/>
        </w:rPr>
        <w:t xml:space="preserve"> found advancement of phenological events due to </w:t>
      </w:r>
      <w:del w:id="4" w:author="Steven Travers" w:date="2021-07-23T17:58:00Z">
        <w:r w:rsidDel="003D48E2">
          <w:rPr>
            <w:sz w:val="24"/>
            <w:szCs w:val="24"/>
          </w:rPr>
          <w:delText xml:space="preserve">recent </w:delText>
        </w:r>
      </w:del>
      <w:ins w:id="5" w:author="Steven Travers" w:date="2021-07-23T17:58:00Z">
        <w:r w:rsidR="003D48E2">
          <w:rPr>
            <w:sz w:val="24"/>
            <w:szCs w:val="24"/>
          </w:rPr>
          <w:t xml:space="preserve">experimental warming </w:t>
        </w:r>
      </w:ins>
      <w:del w:id="6" w:author="Steven Travers" w:date="2021-07-23T17:58:00Z">
        <w:r w:rsidRPr="006B3B70" w:rsidDel="003D48E2">
          <w:rPr>
            <w:sz w:val="24"/>
            <w:szCs w:val="24"/>
          </w:rPr>
          <w:delText>temperature</w:delText>
        </w:r>
        <w:r w:rsidDel="003D48E2">
          <w:rPr>
            <w:sz w:val="24"/>
            <w:szCs w:val="24"/>
          </w:rPr>
          <w:delText xml:space="preserve"> increases</w:delText>
        </w:r>
      </w:del>
      <w:r>
        <w:rPr>
          <w:sz w:val="24"/>
          <w:szCs w:val="24"/>
        </w:rPr>
        <w:t xml:space="preserve"> in prairies of the Pacific Northwest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sidRPr="006B3B70">
        <w:rPr>
          <w:sz w:val="24"/>
          <w:szCs w:val="24"/>
        </w:rPr>
        <w:t>.</w:t>
      </w:r>
      <w:r>
        <w:rPr>
          <w:sz w:val="24"/>
          <w:szCs w:val="24"/>
        </w:rPr>
        <w:t xml:space="preserve"> </w:t>
      </w:r>
      <w:proofErr w:type="spellStart"/>
      <w:r>
        <w:rPr>
          <w:sz w:val="24"/>
          <w:szCs w:val="24"/>
        </w:rPr>
        <w:t>Dunnell</w:t>
      </w:r>
      <w:proofErr w:type="spellEnd"/>
      <w:r>
        <w:rPr>
          <w:sz w:val="24"/>
          <w:szCs w:val="24"/>
        </w:rPr>
        <w:t xml:space="preserve"> and Travers (2011) also found prairie species shifting both earlier and later in response to temperature changes in the </w:t>
      </w:r>
      <w:r>
        <w:rPr>
          <w:sz w:val="24"/>
          <w:szCs w:val="24"/>
        </w:rPr>
        <w:lastRenderedPageBreak/>
        <w:t xml:space="preserve">Midwest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Pr>
          <w:sz w:val="24"/>
          <w:szCs w:val="24"/>
        </w:rPr>
        <w:t xml:space="preserve">. </w:t>
      </w:r>
      <w:r w:rsidRPr="006B3B70">
        <w:rPr>
          <w:sz w:val="24"/>
          <w:szCs w:val="24"/>
        </w:rPr>
        <w:t>However, temperature is not the only climate or environmental variable affected by the accumulation of greenhouse gases</w:t>
      </w:r>
      <w:r>
        <w:rPr>
          <w:sz w:val="24"/>
          <w:szCs w:val="24"/>
        </w:rPr>
        <w:t xml:space="preserve">. Changes in precipitation patterns have also been predicted </w:t>
      </w:r>
      <w:proofErr w:type="gramStart"/>
      <w:r>
        <w:rPr>
          <w:sz w:val="24"/>
          <w:szCs w:val="24"/>
        </w:rPr>
        <w:t>as a result of</w:t>
      </w:r>
      <w:proofErr w:type="gramEnd"/>
      <w:r>
        <w:rPr>
          <w:sz w:val="24"/>
          <w:szCs w:val="24"/>
        </w:rPr>
        <w:t xml:space="preserve"> a warming globe. For example, o</w:t>
      </w:r>
      <w:r w:rsidRPr="006B3B70">
        <w:rPr>
          <w:sz w:val="24"/>
          <w:szCs w:val="24"/>
        </w:rPr>
        <w:t xml:space="preserve">verall precipitation is expected to increase in the Midwest </w:t>
      </w:r>
      <w:r>
        <w:rPr>
          <w:sz w:val="24"/>
          <w:szCs w:val="24"/>
        </w:rPr>
        <w:fldChar w:fldCharType="begin"/>
      </w:r>
      <w:r w:rsidR="001C1E5F">
        <w:rPr>
          <w:sz w:val="24"/>
          <w:szCs w:val="24"/>
        </w:rPr>
        <w:instrText xml:space="preserve"> ADDIN EN.CITE &lt;EndNote&gt;&lt;Cite&gt;&lt;Author&gt;R.&lt;/Author&gt;&lt;Year&gt;2014&lt;/Year&gt;&lt;IDText&gt;Climate Change 2014: Synthesis Report. Contribution of Working Groups I, II, and III to the Fifth Assessment Report of the Intergovernmental Panel on Climate Change.&lt;/IDText&gt;&lt;DisplayText&gt;(Pachauri &amp;amp; Meyer, 2014)&lt;/DisplayText&gt;&lt;record&gt;&lt;titles&gt;&lt;title&gt;Climate Change 2014: Synthesis Report. Contribution of Working Groups I, II, and III to the Fifth Assessment Report of the Intergovernmental Panel on Climate Change.&lt;/title&gt;&lt;/titles&gt;&lt;pages&gt;151&lt;/pages&gt;&lt;contributors&gt;&lt;authors&gt;&lt;author&gt;R. K. Pachauri&lt;/author&gt;&lt;author&gt;L.A. Meyer&lt;/author&gt;&lt;/authors&gt;&lt;/contributors&gt;&lt;added-date format="utc"&gt;1614561999&lt;/added-date&gt;&lt;pub-location&gt;Geneva, Switzerland&lt;/pub-location&gt;&lt;ref-type name="Report"&gt;27&lt;/ref-type&gt;&lt;dates&gt;&lt;year&gt;2014&lt;/year&gt;&lt;/dates&gt;&lt;rec-number&gt;59&lt;/rec-number&gt;&lt;publisher&gt;IPCC&lt;/publisher&gt;&lt;last-updated-date format="utc"&gt;1614562159&lt;/last-updated-date&gt;&lt;/record&gt;&lt;/Cite&gt;&lt;/EndNote&gt;</w:instrText>
      </w:r>
      <w:r>
        <w:rPr>
          <w:sz w:val="24"/>
          <w:szCs w:val="24"/>
        </w:rPr>
        <w:fldChar w:fldCharType="separate"/>
      </w:r>
      <w:r w:rsidR="001C1E5F">
        <w:rPr>
          <w:noProof/>
          <w:sz w:val="24"/>
          <w:szCs w:val="24"/>
        </w:rPr>
        <w:t>(</w:t>
      </w:r>
      <w:r w:rsidR="0018670A">
        <w:rPr>
          <w:noProof/>
          <w:sz w:val="24"/>
          <w:szCs w:val="24"/>
        </w:rPr>
        <w:t>IPCC</w:t>
      </w:r>
      <w:r w:rsidR="001C1E5F">
        <w:rPr>
          <w:noProof/>
          <w:sz w:val="24"/>
          <w:szCs w:val="24"/>
        </w:rPr>
        <w:t>, 2014)</w:t>
      </w:r>
      <w:r>
        <w:rPr>
          <w:sz w:val="24"/>
          <w:szCs w:val="24"/>
        </w:rPr>
        <w:fldChar w:fldCharType="end"/>
      </w:r>
      <w:r w:rsidRPr="006B3B70">
        <w:rPr>
          <w:sz w:val="24"/>
          <w:szCs w:val="24"/>
        </w:rPr>
        <w:t>.</w:t>
      </w:r>
      <w:r>
        <w:rPr>
          <w:sz w:val="24"/>
          <w:szCs w:val="24"/>
        </w:rPr>
        <w:t xml:space="preserve"> In the northern plains, where winters can be relatively long and harsh, changes in precipitation have the potential to influence plants primarily as snow. Snow could affect flowering phenology in several ways. During bud emergence, snow cover decreases the amount of sunlight plants receive but also insulates buds from frost events. When snow melts, soil temperature should increase quickly promoting plant growth. Additionally, substantial amounts of moisture are released into the soil and supply plants well into the summer. </w:t>
      </w:r>
    </w:p>
    <w:p w14:paraId="0CBE9F66" w14:textId="381A4A09" w:rsidR="00374BBB" w:rsidRPr="0080670F" w:rsidRDefault="00374BBB" w:rsidP="00374BBB">
      <w:pPr>
        <w:spacing w:line="480" w:lineRule="auto"/>
        <w:ind w:firstLine="360"/>
        <w:rPr>
          <w:sz w:val="24"/>
          <w:szCs w:val="24"/>
        </w:rPr>
      </w:pPr>
      <w:r w:rsidRPr="0042651D">
        <w:rPr>
          <w:sz w:val="24"/>
          <w:szCs w:val="24"/>
        </w:rPr>
        <w:t xml:space="preserve">Snowpack </w:t>
      </w:r>
      <w:r>
        <w:rPr>
          <w:sz w:val="24"/>
          <w:szCs w:val="24"/>
        </w:rPr>
        <w:t xml:space="preserve">has been found to </w:t>
      </w:r>
      <w:r w:rsidRPr="0042651D">
        <w:rPr>
          <w:sz w:val="24"/>
          <w:szCs w:val="24"/>
        </w:rPr>
        <w:t>alter flowering phenology in montane and tundra species</w:t>
      </w:r>
      <w:r>
        <w:rPr>
          <w:sz w:val="24"/>
          <w:szCs w:val="24"/>
        </w:rPr>
        <w:t xml:space="preserve">. Inouye et al.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Pr>
          <w:sz w:val="24"/>
          <w:szCs w:val="24"/>
        </w:rPr>
        <w:t xml:space="preserve"> found a significant correlation between date of first bare ground and date of first flowering for </w:t>
      </w:r>
      <w:r>
        <w:rPr>
          <w:i/>
          <w:iCs/>
          <w:sz w:val="24"/>
          <w:szCs w:val="24"/>
        </w:rPr>
        <w:t xml:space="preserve">Delphinium </w:t>
      </w:r>
      <w:proofErr w:type="spellStart"/>
      <w:r>
        <w:rPr>
          <w:i/>
          <w:iCs/>
          <w:sz w:val="24"/>
          <w:szCs w:val="24"/>
        </w:rPr>
        <w:t>barbeyi</w:t>
      </w:r>
      <w:proofErr w:type="spellEnd"/>
      <w:r>
        <w:rPr>
          <w:sz w:val="24"/>
          <w:szCs w:val="24"/>
        </w:rPr>
        <w:t xml:space="preserve">, a subalpine species. Similarly, Sherwood et al. (2017) found advanced emergence, bud break, and flowering in a montane forb when snowpack was reduced. However, the snow removal treatment also resulted in increased frost damage among buds due to the lack of insulation from snow and freezing night temperatures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Species in the tundra had similar responses. Bjorkman et al. </w:t>
      </w:r>
      <w:r>
        <w:rPr>
          <w:sz w:val="24"/>
          <w:szCs w:val="24"/>
        </w:rPr>
        <w:fldChar w:fldCharType="begin"/>
      </w:r>
      <w:r>
        <w:rPr>
          <w:sz w:val="24"/>
          <w:szCs w:val="24"/>
        </w:rPr>
        <w:instrText xml:space="preserve"> ADDIN EN.CITE &lt;EndNote&gt;&lt;Cite ExcludeAuth="1"&gt;&lt;Author&gt;Bjorkman&lt;/Author&gt;&lt;Year&gt;2015&lt;/Year&gt;&lt;IDText&gt;Contrasting effects of warming and increased snowfall on Arctic tundra plant phenology over the past two decades&lt;/IDText&gt;&lt;DisplayText&gt;(2015)&lt;/DisplayText&gt;&lt;record&gt;&lt;dates&gt;&lt;pub-dates&gt;&lt;date&gt;Dec&lt;/date&gt;&lt;/pub-dates&gt;&lt;year&gt;2015&lt;/year&gt;&lt;/dates&gt;&lt;urls&gt;&lt;related-urls&gt;&lt;url&gt;&amp;lt;Go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Pr>
          <w:noProof/>
          <w:sz w:val="24"/>
          <w:szCs w:val="24"/>
        </w:rPr>
        <w:t>(2015)</w:t>
      </w:r>
      <w:r>
        <w:rPr>
          <w:sz w:val="24"/>
          <w:szCs w:val="24"/>
        </w:rPr>
        <w:fldChar w:fldCharType="end"/>
      </w:r>
      <w:r>
        <w:rPr>
          <w:sz w:val="24"/>
          <w:szCs w:val="24"/>
        </w:rPr>
        <w:t xml:space="preserve"> found that snowmelt was strongly related to flowering time for four arctic tundra species, while temperature was not a consistent driver of flowering phenology.</w:t>
      </w:r>
    </w:p>
    <w:p w14:paraId="126BA9D7" w14:textId="77777777" w:rsidR="003D48E2" w:rsidRDefault="00374BBB" w:rsidP="003D48E2">
      <w:pPr>
        <w:spacing w:line="480" w:lineRule="auto"/>
        <w:ind w:firstLine="360"/>
        <w:rPr>
          <w:ins w:id="7" w:author="Steven Travers" w:date="2021-07-23T18:01:00Z"/>
          <w:sz w:val="24"/>
          <w:szCs w:val="24"/>
        </w:rPr>
      </w:pPr>
      <w:r>
        <w:rPr>
          <w:sz w:val="24"/>
          <w:szCs w:val="24"/>
        </w:rPr>
        <w:t>Though t</w:t>
      </w:r>
      <w:r w:rsidRPr="0042651D">
        <w:rPr>
          <w:sz w:val="24"/>
          <w:szCs w:val="24"/>
        </w:rPr>
        <w:t xml:space="preserve">here have been </w:t>
      </w:r>
      <w:r>
        <w:rPr>
          <w:sz w:val="24"/>
          <w:szCs w:val="24"/>
        </w:rPr>
        <w:t xml:space="preserve">several </w:t>
      </w:r>
      <w:r w:rsidRPr="0042651D">
        <w:rPr>
          <w:sz w:val="24"/>
          <w:szCs w:val="24"/>
        </w:rPr>
        <w:t>studies on the</w:t>
      </w:r>
      <w:r>
        <w:rPr>
          <w:sz w:val="24"/>
          <w:szCs w:val="24"/>
        </w:rPr>
        <w:t xml:space="preserve"> effects of snowpack on flowering</w:t>
      </w:r>
      <w:r w:rsidRPr="0042651D">
        <w:rPr>
          <w:sz w:val="24"/>
          <w:szCs w:val="24"/>
        </w:rPr>
        <w:t xml:space="preserve"> phenology </w:t>
      </w:r>
      <w:r>
        <w:rPr>
          <w:sz w:val="24"/>
          <w:szCs w:val="24"/>
        </w:rPr>
        <w:t>for</w:t>
      </w:r>
      <w:r w:rsidRPr="0042651D">
        <w:rPr>
          <w:sz w:val="24"/>
          <w:szCs w:val="24"/>
        </w:rPr>
        <w:t xml:space="preserve"> montane </w:t>
      </w:r>
      <w:r>
        <w:rPr>
          <w:sz w:val="24"/>
          <w:szCs w:val="24"/>
        </w:rPr>
        <w:t xml:space="preserve">and tundra </w:t>
      </w:r>
      <w:r w:rsidRPr="0042651D">
        <w:rPr>
          <w:sz w:val="24"/>
          <w:szCs w:val="24"/>
        </w:rPr>
        <w:t>species</w:t>
      </w:r>
      <w:r>
        <w:rPr>
          <w:sz w:val="24"/>
          <w:szCs w:val="24"/>
        </w:rPr>
        <w:t xml:space="preserve">, </w:t>
      </w:r>
      <w:r w:rsidRPr="0042651D">
        <w:rPr>
          <w:sz w:val="24"/>
          <w:szCs w:val="24"/>
        </w:rPr>
        <w:t xml:space="preserve">from our understanding, no studies have been conducted on the effects of snowpack on the flowering of </w:t>
      </w:r>
      <w:del w:id="8" w:author="Steven Travers" w:date="2021-07-23T18:00:00Z">
        <w:r w:rsidRPr="0042651D" w:rsidDel="003D48E2">
          <w:rPr>
            <w:sz w:val="24"/>
            <w:szCs w:val="24"/>
          </w:rPr>
          <w:delText xml:space="preserve">prairie </w:delText>
        </w:r>
      </w:del>
      <w:ins w:id="9" w:author="Steven Travers" w:date="2021-07-23T18:00:00Z">
        <w:r w:rsidR="003D48E2">
          <w:rPr>
            <w:sz w:val="24"/>
            <w:szCs w:val="24"/>
          </w:rPr>
          <w:t>plant</w:t>
        </w:r>
        <w:r w:rsidR="003D48E2" w:rsidRPr="0042651D">
          <w:rPr>
            <w:sz w:val="24"/>
            <w:szCs w:val="24"/>
          </w:rPr>
          <w:t xml:space="preserve"> </w:t>
        </w:r>
      </w:ins>
      <w:r w:rsidRPr="0042651D">
        <w:rPr>
          <w:sz w:val="24"/>
          <w:szCs w:val="24"/>
        </w:rPr>
        <w:t>species</w:t>
      </w:r>
      <w:ins w:id="10" w:author="Steven Travers" w:date="2021-07-23T18:00:00Z">
        <w:r w:rsidR="003D48E2">
          <w:rPr>
            <w:sz w:val="24"/>
            <w:szCs w:val="24"/>
          </w:rPr>
          <w:t xml:space="preserve"> growing in lowland grasslands</w:t>
        </w:r>
      </w:ins>
      <w:r w:rsidRPr="0042651D">
        <w:rPr>
          <w:sz w:val="24"/>
          <w:szCs w:val="24"/>
        </w:rPr>
        <w:t>.</w:t>
      </w:r>
      <w:ins w:id="11" w:author="Steven Travers" w:date="2021-07-22T16:25:00Z">
        <w:r w:rsidR="00E95E65">
          <w:rPr>
            <w:sz w:val="24"/>
            <w:szCs w:val="24"/>
          </w:rPr>
          <w:t xml:space="preserve"> </w:t>
        </w:r>
      </w:ins>
      <w:ins w:id="12" w:author="Steven Travers" w:date="2021-07-23T18:01:00Z">
        <w:r w:rsidR="003D48E2">
          <w:rPr>
            <w:sz w:val="24"/>
            <w:szCs w:val="24"/>
          </w:rPr>
          <w:t>NEED A BLURB ON TALLGRASS PRAIRIES HERE.</w:t>
        </w:r>
      </w:ins>
    </w:p>
    <w:p w14:paraId="07F5B592" w14:textId="3D2D6AEC" w:rsidR="00374BBB" w:rsidRPr="00E95E65" w:rsidRDefault="00E95E65" w:rsidP="003D48E2">
      <w:pPr>
        <w:spacing w:line="480" w:lineRule="auto"/>
        <w:ind w:firstLine="360"/>
        <w:rPr>
          <w:sz w:val="24"/>
          <w:szCs w:val="24"/>
        </w:rPr>
      </w:pPr>
      <w:ins w:id="13" w:author="Steven Travers" w:date="2021-07-22T16:26:00Z">
        <w:r>
          <w:rPr>
            <w:sz w:val="24"/>
            <w:szCs w:val="24"/>
          </w:rPr>
          <w:lastRenderedPageBreak/>
          <w:t xml:space="preserve">Seasonal precipitation and temperature patterns in the northern Great Plains suggest that the amount of snow accumulating in the winter and </w:t>
        </w:r>
      </w:ins>
      <w:ins w:id="14" w:author="Steven Travers" w:date="2021-07-22T16:27:00Z">
        <w:r>
          <w:rPr>
            <w:sz w:val="24"/>
            <w:szCs w:val="24"/>
          </w:rPr>
          <w:t xml:space="preserve">the timing of snowmelt could play an important role in the timing of plant life history phases like germination and flowering. In </w:t>
        </w:r>
      </w:ins>
      <w:ins w:id="15" w:author="Steven Travers" w:date="2021-07-22T16:38:00Z">
        <w:r w:rsidR="00D62E57">
          <w:rPr>
            <w:sz w:val="24"/>
            <w:szCs w:val="24"/>
          </w:rPr>
          <w:t>western</w:t>
        </w:r>
      </w:ins>
      <w:ins w:id="16" w:author="Steven Travers" w:date="2021-07-22T16:27:00Z">
        <w:r>
          <w:rPr>
            <w:sz w:val="24"/>
            <w:szCs w:val="24"/>
          </w:rPr>
          <w:t xml:space="preserve"> Minnesota where this study was conducted </w:t>
        </w:r>
      </w:ins>
      <w:ins w:id="17" w:author="Steven Travers" w:date="2021-07-22T16:29:00Z">
        <w:r>
          <w:rPr>
            <w:sz w:val="24"/>
            <w:szCs w:val="24"/>
          </w:rPr>
          <w:t xml:space="preserve">snowfall peaks in December and begins to decline in </w:t>
        </w:r>
      </w:ins>
      <w:ins w:id="18" w:author="Steven Travers" w:date="2021-07-22T16:30:00Z">
        <w:r>
          <w:rPr>
            <w:sz w:val="24"/>
            <w:szCs w:val="24"/>
          </w:rPr>
          <w:t>March when spring temperatures begin to increase</w:t>
        </w:r>
      </w:ins>
      <w:ins w:id="19" w:author="Steven Travers" w:date="2021-07-22T16:32:00Z">
        <w:r>
          <w:rPr>
            <w:sz w:val="24"/>
            <w:szCs w:val="24"/>
          </w:rPr>
          <w:t xml:space="preserve"> (F</w:t>
        </w:r>
      </w:ins>
      <w:ins w:id="20" w:author="Steven Travers" w:date="2021-07-22T16:33:00Z">
        <w:r>
          <w:rPr>
            <w:sz w:val="24"/>
            <w:szCs w:val="24"/>
          </w:rPr>
          <w:t>igure 1)</w:t>
        </w:r>
      </w:ins>
      <w:ins w:id="21" w:author="Steven Travers" w:date="2021-07-22T16:30:00Z">
        <w:r>
          <w:rPr>
            <w:sz w:val="24"/>
            <w:szCs w:val="24"/>
          </w:rPr>
          <w:t xml:space="preserve">. </w:t>
        </w:r>
      </w:ins>
      <w:ins w:id="22" w:author="Steven Travers" w:date="2021-07-22T16:31:00Z">
        <w:r>
          <w:rPr>
            <w:sz w:val="24"/>
            <w:szCs w:val="24"/>
          </w:rPr>
          <w:t>T</w:t>
        </w:r>
      </w:ins>
      <w:ins w:id="23" w:author="Steven Travers" w:date="2021-07-22T16:30:00Z">
        <w:r>
          <w:rPr>
            <w:sz w:val="24"/>
            <w:szCs w:val="24"/>
          </w:rPr>
          <w:t xml:space="preserve">he timing of complete snowmelt where the ground is bare </w:t>
        </w:r>
      </w:ins>
      <w:ins w:id="24" w:author="Steven Travers" w:date="2021-07-22T16:32:00Z">
        <w:r>
          <w:rPr>
            <w:sz w:val="24"/>
            <w:szCs w:val="24"/>
          </w:rPr>
          <w:t xml:space="preserve">then </w:t>
        </w:r>
      </w:ins>
      <w:ins w:id="25" w:author="Steven Travers" w:date="2021-07-22T16:30:00Z">
        <w:r>
          <w:rPr>
            <w:sz w:val="24"/>
            <w:szCs w:val="24"/>
          </w:rPr>
          <w:t xml:space="preserve">varies through </w:t>
        </w:r>
      </w:ins>
      <w:ins w:id="26" w:author="Steven Travers" w:date="2021-07-22T16:31:00Z">
        <w:r>
          <w:rPr>
            <w:sz w:val="24"/>
            <w:szCs w:val="24"/>
          </w:rPr>
          <w:t>March</w:t>
        </w:r>
      </w:ins>
      <w:r w:rsidR="00374BBB">
        <w:rPr>
          <w:sz w:val="24"/>
          <w:szCs w:val="24"/>
        </w:rPr>
        <w:t xml:space="preserve"> </w:t>
      </w:r>
      <w:ins w:id="27" w:author="Steven Travers" w:date="2021-07-22T16:32:00Z">
        <w:r>
          <w:rPr>
            <w:sz w:val="24"/>
            <w:szCs w:val="24"/>
          </w:rPr>
          <w:t>and into May depending on the year.</w:t>
        </w:r>
      </w:ins>
      <w:ins w:id="28" w:author="Steven Travers" w:date="2021-07-22T16:33:00Z">
        <w:r>
          <w:rPr>
            <w:sz w:val="24"/>
            <w:szCs w:val="24"/>
          </w:rPr>
          <w:t xml:space="preserve"> </w:t>
        </w:r>
      </w:ins>
      <w:r w:rsidR="00374BBB">
        <w:rPr>
          <w:sz w:val="24"/>
          <w:szCs w:val="24"/>
        </w:rPr>
        <w:t xml:space="preserve">This study examines the effect that </w:t>
      </w:r>
      <w:del w:id="29" w:author="Steven Travers" w:date="2021-07-22T16:34:00Z">
        <w:r w:rsidR="00374BBB" w:rsidDel="00E95E65">
          <w:rPr>
            <w:sz w:val="24"/>
            <w:szCs w:val="24"/>
          </w:rPr>
          <w:delText xml:space="preserve">snowpack </w:delText>
        </w:r>
      </w:del>
      <w:ins w:id="30" w:author="Steven Travers" w:date="2021-07-22T16:34:00Z">
        <w:r>
          <w:rPr>
            <w:sz w:val="24"/>
            <w:szCs w:val="24"/>
          </w:rPr>
          <w:t xml:space="preserve">snow accumulation </w:t>
        </w:r>
      </w:ins>
      <w:r w:rsidR="00374BBB">
        <w:rPr>
          <w:sz w:val="24"/>
          <w:szCs w:val="24"/>
        </w:rPr>
        <w:t xml:space="preserve">and </w:t>
      </w:r>
      <w:ins w:id="31" w:author="Steven Travers" w:date="2021-07-22T16:34:00Z">
        <w:r>
          <w:rPr>
            <w:sz w:val="24"/>
            <w:szCs w:val="24"/>
          </w:rPr>
          <w:t xml:space="preserve">the timing of zero snowpack </w:t>
        </w:r>
      </w:ins>
      <w:del w:id="32" w:author="Steven Travers" w:date="2021-07-22T16:34:00Z">
        <w:r w:rsidR="00374BBB" w:rsidDel="00E95E65">
          <w:rPr>
            <w:sz w:val="24"/>
            <w:szCs w:val="24"/>
          </w:rPr>
          <w:delText>snow accumulation</w:delText>
        </w:r>
      </w:del>
      <w:r w:rsidR="00374BBB">
        <w:rPr>
          <w:sz w:val="24"/>
          <w:szCs w:val="24"/>
        </w:rPr>
        <w:t xml:space="preserve"> have on flowering phenology for 19</w:t>
      </w:r>
      <w:r w:rsidR="00374BBB" w:rsidRPr="00CC579C">
        <w:rPr>
          <w:sz w:val="24"/>
          <w:szCs w:val="24"/>
        </w:rPr>
        <w:t xml:space="preserve"> </w:t>
      </w:r>
      <w:r w:rsidR="00374BBB">
        <w:rPr>
          <w:sz w:val="24"/>
          <w:szCs w:val="24"/>
        </w:rPr>
        <w:t xml:space="preserve">perennial </w:t>
      </w:r>
      <w:r w:rsidR="00374BBB" w:rsidRPr="00CC579C">
        <w:rPr>
          <w:sz w:val="24"/>
          <w:szCs w:val="24"/>
        </w:rPr>
        <w:t>prairie herbs that are</w:t>
      </w:r>
      <w:r w:rsidR="00374BBB">
        <w:rPr>
          <w:sz w:val="24"/>
          <w:szCs w:val="24"/>
        </w:rPr>
        <w:t xml:space="preserve"> typical of northern tallgrass prairies. The goals of this study are:</w:t>
      </w:r>
      <w:r w:rsidR="00374BBB">
        <w:rPr>
          <w:rFonts w:cs="Times New Roman"/>
          <w:sz w:val="24"/>
          <w:szCs w:val="24"/>
        </w:rPr>
        <w:t xml:space="preserve"> </w:t>
      </w:r>
    </w:p>
    <w:p w14:paraId="78434746" w14:textId="77777777" w:rsidR="00374BBB" w:rsidRPr="0042651D" w:rsidRDefault="00374BBB" w:rsidP="00374BBB">
      <w:pPr>
        <w:pStyle w:val="ListParagraph"/>
        <w:numPr>
          <w:ilvl w:val="0"/>
          <w:numId w:val="1"/>
        </w:numPr>
        <w:spacing w:line="480" w:lineRule="auto"/>
        <w:rPr>
          <w:rFonts w:cs="Times New Roman"/>
          <w:sz w:val="24"/>
          <w:szCs w:val="24"/>
        </w:rPr>
      </w:pPr>
      <w:r w:rsidRPr="0042651D">
        <w:rPr>
          <w:rFonts w:cs="Times New Roman"/>
          <w:sz w:val="24"/>
          <w:szCs w:val="24"/>
        </w:rPr>
        <w:t xml:space="preserve">Simultaneously assess direct and indirect effects </w:t>
      </w:r>
      <w:r>
        <w:rPr>
          <w:rFonts w:cs="Times New Roman"/>
          <w:sz w:val="24"/>
          <w:szCs w:val="24"/>
        </w:rPr>
        <w:t xml:space="preserve">of </w:t>
      </w:r>
      <w:r w:rsidRPr="0042651D">
        <w:rPr>
          <w:rFonts w:cs="Times New Roman"/>
          <w:sz w:val="24"/>
          <w:szCs w:val="24"/>
        </w:rPr>
        <w:t>temperature and</w:t>
      </w:r>
      <w:r>
        <w:rPr>
          <w:rFonts w:cs="Times New Roman"/>
          <w:sz w:val="24"/>
          <w:szCs w:val="24"/>
        </w:rPr>
        <w:t xml:space="preserve"> winter</w:t>
      </w:r>
      <w:r w:rsidRPr="0042651D">
        <w:rPr>
          <w:rFonts w:cs="Times New Roman"/>
          <w:sz w:val="24"/>
          <w:szCs w:val="24"/>
        </w:rPr>
        <w:t xml:space="preserve"> precipitation variables</w:t>
      </w:r>
      <w:r>
        <w:rPr>
          <w:rFonts w:cs="Times New Roman"/>
          <w:sz w:val="24"/>
          <w:szCs w:val="24"/>
        </w:rPr>
        <w:t xml:space="preserve"> on flowering phenology using </w:t>
      </w:r>
      <w:r w:rsidRPr="0042651D">
        <w:rPr>
          <w:rFonts w:cs="Times New Roman"/>
          <w:sz w:val="24"/>
          <w:szCs w:val="24"/>
        </w:rPr>
        <w:t>path analysis</w:t>
      </w:r>
      <w:r>
        <w:rPr>
          <w:rFonts w:cs="Times New Roman"/>
          <w:sz w:val="24"/>
          <w:szCs w:val="24"/>
        </w:rPr>
        <w:t>.</w:t>
      </w:r>
    </w:p>
    <w:p w14:paraId="48125332"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t xml:space="preserve">Determine the importance of bare ground as an intermediate step between winter precipitation and flowering phenology. </w:t>
      </w:r>
    </w:p>
    <w:p w14:paraId="020E8E4B"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t xml:space="preserve">Compare phenological responses to precipitation in the form of snow and temperature, whether advanced or delayed, across several species using a long-term data set. </w:t>
      </w:r>
    </w:p>
    <w:p w14:paraId="4DD5635B" w14:textId="77777777" w:rsidR="00374BBB" w:rsidRPr="00283FF5" w:rsidRDefault="00374BBB" w:rsidP="00374BBB">
      <w:pPr>
        <w:pStyle w:val="Heading1"/>
        <w:spacing w:line="480" w:lineRule="auto"/>
        <w:rPr>
          <w:szCs w:val="24"/>
        </w:rPr>
      </w:pPr>
      <w:r w:rsidRPr="00283FF5">
        <w:rPr>
          <w:szCs w:val="24"/>
        </w:rPr>
        <w:t>Methods</w:t>
      </w:r>
    </w:p>
    <w:p w14:paraId="0E517EFB" w14:textId="77777777" w:rsidR="00374BBB" w:rsidRPr="00283FF5" w:rsidRDefault="00374BBB" w:rsidP="00374BBB">
      <w:pPr>
        <w:pStyle w:val="Heading2"/>
        <w:spacing w:line="480" w:lineRule="auto"/>
        <w:rPr>
          <w:szCs w:val="24"/>
        </w:rPr>
      </w:pPr>
      <w:r w:rsidRPr="00283FF5">
        <w:rPr>
          <w:szCs w:val="24"/>
        </w:rPr>
        <w:t>Data collection</w:t>
      </w:r>
    </w:p>
    <w:p w14:paraId="67812113" w14:textId="4E468294" w:rsidR="00374BBB" w:rsidRPr="00283FF5" w:rsidRDefault="00374BBB" w:rsidP="00374BBB">
      <w:pPr>
        <w:spacing w:after="0" w:line="480" w:lineRule="auto"/>
        <w:ind w:firstLine="720"/>
        <w:rPr>
          <w:sz w:val="24"/>
          <w:szCs w:val="24"/>
        </w:rPr>
      </w:pPr>
      <w:r w:rsidRPr="00283FF5">
        <w:rPr>
          <w:sz w:val="24"/>
          <w:szCs w:val="24"/>
        </w:rPr>
        <w:t>We</w:t>
      </w:r>
      <w:r>
        <w:rPr>
          <w:sz w:val="24"/>
          <w:szCs w:val="24"/>
        </w:rPr>
        <w:t xml:space="preserve"> </w:t>
      </w:r>
      <w:r w:rsidRPr="00283FF5">
        <w:rPr>
          <w:sz w:val="24"/>
          <w:szCs w:val="24"/>
        </w:rPr>
        <w:t xml:space="preserve">used historical data collected by O.A. Stevens and </w:t>
      </w:r>
      <w:del w:id="33" w:author="Emma Chandler" w:date="2021-08-02T10:31:00Z">
        <w:r w:rsidDel="00F45303">
          <w:rPr>
            <w:sz w:val="24"/>
            <w:szCs w:val="24"/>
          </w:rPr>
          <w:delText>SET</w:delText>
        </w:r>
        <w:r w:rsidRPr="00283FF5" w:rsidDel="00F45303">
          <w:rPr>
            <w:sz w:val="24"/>
            <w:szCs w:val="24"/>
          </w:rPr>
          <w:delText xml:space="preserve"> </w:delText>
        </w:r>
      </w:del>
      <w:ins w:id="34" w:author="Emma Chandler" w:date="2021-08-02T10:31:00Z">
        <w:r w:rsidR="00F45303">
          <w:rPr>
            <w:sz w:val="24"/>
            <w:szCs w:val="24"/>
          </w:rPr>
          <w:t>S.E. Travers</w:t>
        </w:r>
        <w:r w:rsidR="00F45303" w:rsidRPr="00283FF5">
          <w:rPr>
            <w:sz w:val="24"/>
            <w:szCs w:val="24"/>
          </w:rPr>
          <w:t xml:space="preserve"> </w:t>
        </w:r>
      </w:ins>
      <w:r w:rsidRPr="00283FF5">
        <w:rPr>
          <w:sz w:val="24"/>
          <w:szCs w:val="24"/>
        </w:rPr>
        <w:t xml:space="preserve">to </w:t>
      </w:r>
      <w:r>
        <w:rPr>
          <w:sz w:val="24"/>
          <w:szCs w:val="24"/>
        </w:rPr>
        <w:t xml:space="preserve">initially </w:t>
      </w:r>
      <w:r w:rsidRPr="00283FF5">
        <w:rPr>
          <w:sz w:val="24"/>
          <w:szCs w:val="24"/>
        </w:rPr>
        <w:t xml:space="preserve">create a dataset of first flowering days (FFD) for </w:t>
      </w:r>
      <w:r>
        <w:rPr>
          <w:sz w:val="24"/>
          <w:szCs w:val="24"/>
        </w:rPr>
        <w:t>24</w:t>
      </w:r>
      <w:r w:rsidRPr="00283FF5">
        <w:rPr>
          <w:sz w:val="24"/>
          <w:szCs w:val="24"/>
        </w:rPr>
        <w:t xml:space="preserve"> flowering plant species. The observations were made at </w:t>
      </w:r>
      <w:r>
        <w:rPr>
          <w:sz w:val="24"/>
          <w:szCs w:val="24"/>
        </w:rPr>
        <w:t>Bluestem Prairie (</w:t>
      </w:r>
      <w:r w:rsidR="00AB7551">
        <w:fldChar w:fldCharType="begin"/>
      </w:r>
      <w:r w:rsidR="00AB7551">
        <w:instrText xml:space="preserve"> HYPERLINK "https://www.dnr.state.mn.us/snas/detail.html?id=sna00996" </w:instrText>
      </w:r>
      <w:r w:rsidR="00AB7551">
        <w:fldChar w:fldCharType="separate"/>
      </w:r>
      <w:r w:rsidRPr="00B84A6E">
        <w:rPr>
          <w:rStyle w:val="Hyperlink"/>
        </w:rPr>
        <w:t>https://www.dnr.state.mn.us/snas/detail.html?id=sna00996</w:t>
      </w:r>
      <w:r w:rsidR="00AB7551">
        <w:rPr>
          <w:rStyle w:val="Hyperlink"/>
        </w:rPr>
        <w:fldChar w:fldCharType="end"/>
      </w:r>
      <w:r>
        <w:rPr>
          <w:sz w:val="24"/>
          <w:szCs w:val="24"/>
        </w:rPr>
        <w:t xml:space="preserve">), </w:t>
      </w:r>
      <w:r w:rsidRPr="00283FF5">
        <w:rPr>
          <w:sz w:val="24"/>
          <w:szCs w:val="24"/>
        </w:rPr>
        <w:t xml:space="preserve">a tallgrass prairie site in </w:t>
      </w:r>
      <w:proofErr w:type="gramStart"/>
      <w:r w:rsidRPr="00283FF5">
        <w:rPr>
          <w:sz w:val="24"/>
          <w:szCs w:val="24"/>
        </w:rPr>
        <w:t>Clay county</w:t>
      </w:r>
      <w:proofErr w:type="gramEnd"/>
      <w:r w:rsidRPr="00283FF5">
        <w:rPr>
          <w:sz w:val="24"/>
          <w:szCs w:val="24"/>
        </w:rPr>
        <w:t xml:space="preserve"> Minnesota that has been a Nature Conservancy preserve since 1975. Individual data points represent the day of the year on which a given plant species was observed flowering at the site</w:t>
      </w:r>
      <w:r>
        <w:rPr>
          <w:sz w:val="24"/>
          <w:szCs w:val="24"/>
        </w:rPr>
        <w:t>,</w:t>
      </w:r>
      <w:r w:rsidRPr="00283FF5">
        <w:rPr>
          <w:sz w:val="24"/>
          <w:szCs w:val="24"/>
        </w:rPr>
        <w:t xml:space="preserve"> although all species were not observed in all years. The Stevens dataset </w:t>
      </w:r>
      <w:r w:rsidRPr="00283FF5">
        <w:rPr>
          <w:sz w:val="24"/>
          <w:szCs w:val="24"/>
        </w:rPr>
        <w:lastRenderedPageBreak/>
        <w:t xml:space="preserve">represents continuous data from 1910 to </w:t>
      </w:r>
      <w:r w:rsidRPr="00B6443A">
        <w:rPr>
          <w:sz w:val="24"/>
          <w:szCs w:val="24"/>
        </w:rPr>
        <w:t>1961</w:t>
      </w:r>
      <w:r>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sidRPr="00B6443A">
        <w:rPr>
          <w:sz w:val="24"/>
          <w:szCs w:val="24"/>
        </w:rPr>
        <w:t>; subsequent observations are from 2012 through 20</w:t>
      </w:r>
      <w:r w:rsidRPr="00283FF5">
        <w:rPr>
          <w:sz w:val="24"/>
          <w:szCs w:val="24"/>
        </w:rPr>
        <w:t xml:space="preserve">20. Thus, there is a 52-year gap in data at the end of the past century. The plant species analyzed </w:t>
      </w:r>
      <w:r>
        <w:rPr>
          <w:sz w:val="24"/>
          <w:szCs w:val="24"/>
        </w:rPr>
        <w:t xml:space="preserve">in this study </w:t>
      </w:r>
      <w:r w:rsidRPr="00283FF5">
        <w:rPr>
          <w:sz w:val="24"/>
          <w:szCs w:val="24"/>
        </w:rPr>
        <w:t xml:space="preserve">were limited to those that met a series of minimum data requirements. The </w:t>
      </w:r>
      <w:r>
        <w:rPr>
          <w:sz w:val="24"/>
          <w:szCs w:val="24"/>
        </w:rPr>
        <w:t>focal species</w:t>
      </w:r>
      <w:r w:rsidRPr="00283FF5">
        <w:rPr>
          <w:sz w:val="24"/>
          <w:szCs w:val="24"/>
        </w:rPr>
        <w:t xml:space="preserve"> had a minimum of five years of </w:t>
      </w:r>
      <w:r>
        <w:rPr>
          <w:sz w:val="24"/>
          <w:szCs w:val="24"/>
        </w:rPr>
        <w:t>observations</w:t>
      </w:r>
      <w:r w:rsidRPr="00283FF5">
        <w:rPr>
          <w:sz w:val="24"/>
          <w:szCs w:val="24"/>
        </w:rPr>
        <w:t xml:space="preserve"> and at least one observation prior to 1962 and one after. </w:t>
      </w:r>
    </w:p>
    <w:p w14:paraId="5FDEB117" w14:textId="5FAE9FAA" w:rsidR="00374BBB" w:rsidRDefault="00374BBB" w:rsidP="00374BBB">
      <w:pPr>
        <w:spacing w:line="480" w:lineRule="auto"/>
        <w:ind w:firstLine="720"/>
        <w:rPr>
          <w:ins w:id="35" w:author="Steven Travers" w:date="2021-07-23T10:58:00Z"/>
          <w:sz w:val="24"/>
          <w:szCs w:val="24"/>
        </w:rPr>
      </w:pPr>
      <w:proofErr w:type="gramStart"/>
      <w:r w:rsidRPr="00283FF5">
        <w:rPr>
          <w:sz w:val="24"/>
          <w:szCs w:val="24"/>
        </w:rPr>
        <w:t>In order to</w:t>
      </w:r>
      <w:proofErr w:type="gramEnd"/>
      <w:r w:rsidRPr="00283FF5">
        <w:rPr>
          <w:sz w:val="24"/>
          <w:szCs w:val="24"/>
        </w:rPr>
        <w:t xml:space="preserve"> quantify different environmental variables related to annual climate patterns, we used daily climate data collected in Fargo, North Dakota, USA, as part of the National Atmospheric and Oceanic Administration (NOAA) National Climatic Data Center (NCDC) observing network (http://www.ncdc.noaa.gov/oa/ncdc.html). The climate data collection site (46 ° 56’ N, 96 ° 49’ W) is located at the Fargo International Airport</w:t>
      </w:r>
      <w:r>
        <w:rPr>
          <w:sz w:val="24"/>
          <w:szCs w:val="24"/>
        </w:rPr>
        <w:t>,</w:t>
      </w:r>
      <w:r w:rsidRPr="00283FF5">
        <w:rPr>
          <w:sz w:val="24"/>
          <w:szCs w:val="24"/>
        </w:rPr>
        <w:t xml:space="preserve"> 32 km west of the flowering observation site.</w:t>
      </w:r>
      <w:r>
        <w:rPr>
          <w:sz w:val="24"/>
          <w:szCs w:val="24"/>
        </w:rPr>
        <w:t xml:space="preserve"> </w:t>
      </w:r>
      <w:r w:rsidRPr="00283FF5">
        <w:rPr>
          <w:sz w:val="24"/>
          <w:szCs w:val="24"/>
        </w:rPr>
        <w:t xml:space="preserve">The </w:t>
      </w:r>
      <w:r>
        <w:rPr>
          <w:sz w:val="24"/>
          <w:szCs w:val="24"/>
        </w:rPr>
        <w:t xml:space="preserve">climate </w:t>
      </w:r>
      <w:r w:rsidRPr="00283FF5">
        <w:rPr>
          <w:sz w:val="24"/>
          <w:szCs w:val="24"/>
        </w:rPr>
        <w:t>dataset includes daily estimates of maximum and minimum temperature, snowpack (0</w:t>
      </w:r>
      <w:r>
        <w:rPr>
          <w:sz w:val="24"/>
          <w:szCs w:val="24"/>
        </w:rPr>
        <w:t xml:space="preserve"> was </w:t>
      </w:r>
      <w:del w:id="36" w:author="Emma Chandler" w:date="2021-08-02T10:33:00Z">
        <w:r w:rsidDel="00F45303">
          <w:rPr>
            <w:sz w:val="24"/>
            <w:szCs w:val="24"/>
          </w:rPr>
          <w:delText xml:space="preserve">considered </w:delText>
        </w:r>
        <w:r w:rsidRPr="00283FF5" w:rsidDel="00F45303">
          <w:rPr>
            <w:sz w:val="24"/>
            <w:szCs w:val="24"/>
          </w:rPr>
          <w:delText>bare ground</w:delText>
        </w:r>
      </w:del>
      <w:ins w:id="37" w:author="Emma Chandler" w:date="2021-08-02T10:33:00Z">
        <w:r w:rsidR="00F45303">
          <w:rPr>
            <w:sz w:val="24"/>
            <w:szCs w:val="24"/>
          </w:rPr>
          <w:t>ground with no snow cover</w:t>
        </w:r>
      </w:ins>
      <w:r w:rsidRPr="00283FF5">
        <w:rPr>
          <w:sz w:val="24"/>
          <w:szCs w:val="24"/>
        </w:rPr>
        <w:t>)</w:t>
      </w:r>
      <w:r>
        <w:rPr>
          <w:sz w:val="24"/>
          <w:szCs w:val="24"/>
        </w:rPr>
        <w:t>,</w:t>
      </w:r>
      <w:r w:rsidRPr="00283FF5">
        <w:rPr>
          <w:sz w:val="24"/>
          <w:szCs w:val="24"/>
        </w:rPr>
        <w:t xml:space="preserve"> and snowfall beginning in 1942. However, snowpack data is unavailable for 1997 through 2004.</w:t>
      </w:r>
      <w:r>
        <w:rPr>
          <w:sz w:val="24"/>
          <w:szCs w:val="24"/>
        </w:rPr>
        <w:t xml:space="preserve"> </w:t>
      </w:r>
      <w:r w:rsidRPr="00283FF5">
        <w:rPr>
          <w:sz w:val="24"/>
          <w:szCs w:val="24"/>
        </w:rPr>
        <w:t xml:space="preserve">As a result, we were able to analyze data for </w:t>
      </w:r>
      <w:r>
        <w:rPr>
          <w:sz w:val="24"/>
          <w:szCs w:val="24"/>
        </w:rPr>
        <w:t xml:space="preserve">a total of </w:t>
      </w:r>
      <w:r w:rsidRPr="00283FF5">
        <w:rPr>
          <w:sz w:val="24"/>
          <w:szCs w:val="24"/>
        </w:rPr>
        <w:t>29 years (1942-1961 and 2012-2020).</w:t>
      </w:r>
    </w:p>
    <w:p w14:paraId="6F4FDC56" w14:textId="2D40974F" w:rsidR="002879A7" w:rsidRPr="00283FF5" w:rsidDel="002879A7" w:rsidRDefault="002879A7" w:rsidP="00374BBB">
      <w:pPr>
        <w:spacing w:line="480" w:lineRule="auto"/>
        <w:ind w:firstLine="720"/>
        <w:rPr>
          <w:del w:id="38" w:author="Steven Travers" w:date="2021-07-23T11:01:00Z"/>
          <w:sz w:val="24"/>
          <w:szCs w:val="24"/>
        </w:rPr>
      </w:pPr>
    </w:p>
    <w:p w14:paraId="7D3C9B5D" w14:textId="77777777" w:rsidR="00374BBB" w:rsidRPr="00283FF5" w:rsidRDefault="00374BBB" w:rsidP="00374BBB">
      <w:pPr>
        <w:pStyle w:val="Heading2"/>
        <w:spacing w:line="480" w:lineRule="auto"/>
        <w:rPr>
          <w:szCs w:val="24"/>
        </w:rPr>
      </w:pPr>
      <w:r>
        <w:rPr>
          <w:szCs w:val="24"/>
        </w:rPr>
        <w:t xml:space="preserve">Climate </w:t>
      </w:r>
      <w:r w:rsidRPr="00283FF5">
        <w:rPr>
          <w:szCs w:val="24"/>
        </w:rPr>
        <w:t>Variables</w:t>
      </w:r>
    </w:p>
    <w:p w14:paraId="19214117" w14:textId="4C3E01D9" w:rsidR="00374BBB" w:rsidRPr="00283FF5" w:rsidRDefault="00374BBB" w:rsidP="00374BBB">
      <w:pPr>
        <w:spacing w:after="0" w:line="480" w:lineRule="auto"/>
        <w:ind w:firstLine="720"/>
        <w:rPr>
          <w:sz w:val="24"/>
          <w:szCs w:val="24"/>
        </w:rPr>
      </w:pPr>
      <w:r w:rsidRPr="00283FF5">
        <w:rPr>
          <w:sz w:val="24"/>
          <w:szCs w:val="24"/>
        </w:rPr>
        <w:t xml:space="preserve">We used the raw climate data to calculate four variables regarding </w:t>
      </w:r>
      <w:r>
        <w:rPr>
          <w:sz w:val="24"/>
          <w:szCs w:val="24"/>
        </w:rPr>
        <w:t>annual</w:t>
      </w:r>
      <w:r w:rsidRPr="00283FF5">
        <w:rPr>
          <w:sz w:val="24"/>
          <w:szCs w:val="24"/>
        </w:rPr>
        <w:t xml:space="preserve"> patterns of temperature or winter snowfall. </w:t>
      </w:r>
      <w:r>
        <w:rPr>
          <w:sz w:val="24"/>
          <w:szCs w:val="24"/>
        </w:rPr>
        <w:t xml:space="preserve">The first climate variable we calculated for each year was intended to quantify the relative warmth of the late winter/early spring season, when the earliest flowering on the prairie is initiated. </w:t>
      </w:r>
      <w:del w:id="39" w:author="Emma Chandler" w:date="2021-08-02T10:37:00Z">
        <w:r w:rsidDel="00E1088B">
          <w:rPr>
            <w:sz w:val="24"/>
            <w:szCs w:val="24"/>
          </w:rPr>
          <w:delText xml:space="preserve">This variable, </w:delText>
        </w:r>
      </w:del>
      <w:del w:id="40" w:author="Emma Chandler" w:date="2021-08-02T10:35:00Z">
        <w:r w:rsidRPr="00283FF5" w:rsidDel="00F45303">
          <w:rPr>
            <w:sz w:val="24"/>
            <w:szCs w:val="24"/>
          </w:rPr>
          <w:delText>Accumulated Degree Growing Unit (AGDU)</w:delText>
        </w:r>
      </w:del>
      <w:ins w:id="41" w:author="Emma Chandler" w:date="2021-08-02T10:35:00Z">
        <w:r w:rsidR="00F45303">
          <w:rPr>
            <w:sz w:val="24"/>
            <w:szCs w:val="24"/>
          </w:rPr>
          <w:t>Spring Temperature</w:t>
        </w:r>
      </w:ins>
      <w:ins w:id="42" w:author="Emma Chandler" w:date="2021-08-02T10:36:00Z">
        <w:r w:rsidR="00F45303">
          <w:rPr>
            <w:sz w:val="24"/>
            <w:szCs w:val="24"/>
          </w:rPr>
          <w:t xml:space="preserve"> (ST)</w:t>
        </w:r>
      </w:ins>
      <w:ins w:id="43" w:author="Emma Chandler" w:date="2021-08-02T10:37:00Z">
        <w:r w:rsidR="00E1088B">
          <w:rPr>
            <w:sz w:val="24"/>
            <w:szCs w:val="24"/>
          </w:rPr>
          <w:t xml:space="preserve"> </w:t>
        </w:r>
      </w:ins>
      <w:del w:id="44" w:author="Emma Chandler" w:date="2021-08-02T10:37:00Z">
        <w:r w:rsidDel="00E1088B">
          <w:rPr>
            <w:sz w:val="24"/>
            <w:szCs w:val="24"/>
          </w:rPr>
          <w:delText>,</w:delText>
        </w:r>
        <w:r w:rsidRPr="00283FF5" w:rsidDel="00E1088B">
          <w:rPr>
            <w:sz w:val="24"/>
            <w:szCs w:val="24"/>
          </w:rPr>
          <w:delText xml:space="preserve"> </w:delText>
        </w:r>
      </w:del>
      <w:r w:rsidRPr="00283FF5">
        <w:rPr>
          <w:sz w:val="24"/>
          <w:szCs w:val="24"/>
        </w:rPr>
        <w:t xml:space="preserve">was </w:t>
      </w:r>
      <w:del w:id="45" w:author="Emma Chandler" w:date="2021-08-02T10:37:00Z">
        <w:r w:rsidRPr="00283FF5" w:rsidDel="00E1088B">
          <w:rPr>
            <w:sz w:val="24"/>
            <w:szCs w:val="24"/>
          </w:rPr>
          <w:delText xml:space="preserve">calculated as </w:delText>
        </w:r>
      </w:del>
      <w:r w:rsidRPr="00283FF5">
        <w:rPr>
          <w:sz w:val="24"/>
          <w:szCs w:val="24"/>
        </w:rPr>
        <w:t xml:space="preserve">the </w:t>
      </w:r>
      <w:del w:id="46" w:author="Emma Chandler" w:date="2021-08-02T10:35:00Z">
        <w:r w:rsidRPr="00283FF5" w:rsidDel="00F45303">
          <w:rPr>
            <w:sz w:val="24"/>
            <w:szCs w:val="24"/>
          </w:rPr>
          <w:delText xml:space="preserve">day of the year on which the sum of the growing units </w:delText>
        </w:r>
        <w:r w:rsidDel="00F45303">
          <w:rPr>
            <w:sz w:val="24"/>
            <w:szCs w:val="24"/>
          </w:rPr>
          <w:delText>for a</w:delText>
        </w:r>
        <w:r w:rsidRPr="00283FF5" w:rsidDel="00F45303">
          <w:rPr>
            <w:sz w:val="24"/>
            <w:szCs w:val="24"/>
          </w:rPr>
          <w:delText xml:space="preserve"> year exceeded 300</w:delText>
        </w:r>
      </w:del>
      <w:ins w:id="47" w:author="Emma Chandler" w:date="2021-08-02T10:35:00Z">
        <w:r w:rsidR="00F45303">
          <w:rPr>
            <w:sz w:val="24"/>
            <w:szCs w:val="24"/>
          </w:rPr>
          <w:t xml:space="preserve">average temperature over </w:t>
        </w:r>
      </w:ins>
      <w:ins w:id="48" w:author="Emma Chandler" w:date="2021-08-02T10:36:00Z">
        <w:r w:rsidR="00F45303">
          <w:rPr>
            <w:sz w:val="24"/>
            <w:szCs w:val="24"/>
          </w:rPr>
          <w:t>the course of February, March, and April</w:t>
        </w:r>
      </w:ins>
      <w:r w:rsidRPr="00283FF5">
        <w:rPr>
          <w:sz w:val="24"/>
          <w:szCs w:val="24"/>
        </w:rPr>
        <w:t>.</w:t>
      </w:r>
      <w:r>
        <w:rPr>
          <w:sz w:val="24"/>
          <w:szCs w:val="24"/>
        </w:rPr>
        <w:t xml:space="preserve"> </w:t>
      </w:r>
      <w:del w:id="49" w:author="Emma Chandler" w:date="2021-08-02T10:36:00Z">
        <w:r w:rsidRPr="00283FF5" w:rsidDel="00F45303">
          <w:rPr>
            <w:sz w:val="24"/>
            <w:szCs w:val="24"/>
          </w:rPr>
          <w:delText xml:space="preserve">Growing units </w:delText>
        </w:r>
        <w:r w:rsidDel="00F45303">
          <w:rPr>
            <w:sz w:val="24"/>
            <w:szCs w:val="24"/>
          </w:rPr>
          <w:delText>are</w:delText>
        </w:r>
        <w:r w:rsidRPr="00283FF5" w:rsidDel="00F45303">
          <w:rPr>
            <w:sz w:val="24"/>
            <w:szCs w:val="24"/>
          </w:rPr>
          <w:delText xml:space="preserve"> defined as a daily measure of the difference between the average </w:delText>
        </w:r>
        <w:r w:rsidRPr="00283FF5" w:rsidDel="00F45303">
          <w:rPr>
            <w:sz w:val="24"/>
            <w:szCs w:val="24"/>
          </w:rPr>
          <w:lastRenderedPageBreak/>
          <w:delText>temperature and 35˚ F; units were set to zero if the average temperature was below 35˚F</w:delText>
        </w:r>
        <w:r w:rsidDel="00F45303">
          <w:rPr>
            <w:sz w:val="24"/>
            <w:szCs w:val="24"/>
          </w:rPr>
          <w:delText xml:space="preserve"> </w:delText>
        </w:r>
        <w:r w:rsidDel="00F45303">
          <w:rPr>
            <w:sz w:val="24"/>
            <w:szCs w:val="24"/>
          </w:rPr>
          <w:fldChar w:fldCharType="begin"/>
        </w:r>
        <w:r w:rsidR="001C1E5F" w:rsidDel="00F45303">
          <w:rPr>
            <w:sz w:val="24"/>
            <w:szCs w:val="24"/>
          </w:rPr>
          <w:delInstrText xml:space="preserve"> ADDIN EN.CITE &lt;EndNote&gt;&lt;Cite&gt;&lt;Author&gt;McMaster&lt;/Author&gt;&lt;Year&gt;1997&lt;/Year&gt;&lt;IDText&gt;Growing degree-days: one equation, two interpretations&lt;/IDText&gt;&lt;DisplayText&gt;(McMaster &amp;amp; Wilhelm, 1997)&lt;/DisplayText&gt;&lt;record&gt;&lt;keywords&gt;&lt;keyword&gt;Crop simulation model&lt;/keyword&gt;&lt;keyword&gt;Corn&lt;/keyword&gt;&lt;keyword&gt;Timing of biological processes&lt;/keyword&gt;&lt;keyword&gt;Growing degree-days&lt;/keyword&gt;&lt;/keywords&gt;&lt;isbn&gt;0168-1923&lt;/isbn&gt;&lt;titles&gt;&lt;title&gt;Growing degree-days: one equation, two interpretations&lt;/title&gt;&lt;secondary-title&gt;Agricultural and forest meteorology&lt;/secondary-title&gt;&lt;/titles&gt;&lt;pages&gt;291-300&lt;/pages&gt;&lt;number&gt;4&lt;/number&gt;&lt;contributors&gt;&lt;authors&gt;&lt;author&gt;McMaster, Gregory S.&lt;/author&gt;&lt;author&gt;Wilhelm, W. W.&lt;/author&gt;&lt;/authors&gt;&lt;/contributors&gt;&lt;added-date format="utc"&gt;1614562342&lt;/added-date&gt;&lt;ref-type name="Journal Article"&gt;17&lt;/ref-type&gt;&lt;dates&gt;&lt;year&gt;1997&lt;/year&gt;&lt;/dates&gt;&lt;rec-number&gt;60&lt;/rec-number&gt;&lt;publisher&gt;Elsevier B.V&lt;/publisher&gt;&lt;last-updated-date format="utc"&gt;1614562342&lt;/last-updated-date&gt;&lt;electronic-resource-num&gt;10.1016/S0168-1923(97)00027-0&lt;/electronic-resource-num&gt;&lt;volume&gt;87&lt;/volume&gt;&lt;/record&gt;&lt;/Cite&gt;&lt;/EndNote&gt;</w:delInstrText>
        </w:r>
        <w:r w:rsidDel="00F45303">
          <w:rPr>
            <w:sz w:val="24"/>
            <w:szCs w:val="24"/>
          </w:rPr>
          <w:fldChar w:fldCharType="separate"/>
        </w:r>
        <w:r w:rsidR="001C1E5F" w:rsidDel="00F45303">
          <w:rPr>
            <w:noProof/>
            <w:sz w:val="24"/>
            <w:szCs w:val="24"/>
          </w:rPr>
          <w:delText>(McMaster &amp; Wilhelm, 1997)</w:delText>
        </w:r>
        <w:r w:rsidDel="00F45303">
          <w:rPr>
            <w:sz w:val="24"/>
            <w:szCs w:val="24"/>
          </w:rPr>
          <w:fldChar w:fldCharType="end"/>
        </w:r>
        <w:r w:rsidRPr="00283FF5" w:rsidDel="00F45303">
          <w:rPr>
            <w:sz w:val="24"/>
            <w:szCs w:val="24"/>
          </w:rPr>
          <w:delText xml:space="preserve">. </w:delText>
        </w:r>
        <w:r w:rsidDel="00F45303">
          <w:rPr>
            <w:sz w:val="24"/>
            <w:szCs w:val="24"/>
          </w:rPr>
          <w:delText xml:space="preserve">We chose 300 units as the cutoff because this number of units is typically accumulated by the end of March in the northern plains region. </w:delText>
        </w:r>
        <w:r w:rsidRPr="00283FF5" w:rsidDel="00F45303">
          <w:rPr>
            <w:sz w:val="24"/>
            <w:szCs w:val="24"/>
          </w:rPr>
          <w:delText xml:space="preserve">Thus, in years with warmer spring months the AGDU value will be </w:delText>
        </w:r>
        <w:r w:rsidDel="00F45303">
          <w:rPr>
            <w:sz w:val="24"/>
            <w:szCs w:val="24"/>
          </w:rPr>
          <w:delText xml:space="preserve">relatively </w:delText>
        </w:r>
        <w:r w:rsidRPr="00283FF5" w:rsidDel="00F45303">
          <w:rPr>
            <w:sz w:val="24"/>
            <w:szCs w:val="24"/>
          </w:rPr>
          <w:delText>lower</w:delText>
        </w:r>
        <w:r w:rsidDel="00F45303">
          <w:rPr>
            <w:sz w:val="24"/>
            <w:szCs w:val="24"/>
          </w:rPr>
          <w:delText xml:space="preserve"> and vice versa</w:delText>
        </w:r>
        <w:r w:rsidRPr="00283FF5" w:rsidDel="00F45303">
          <w:rPr>
            <w:sz w:val="24"/>
            <w:szCs w:val="24"/>
          </w:rPr>
          <w:delText xml:space="preserve">. </w:delText>
        </w:r>
      </w:del>
    </w:p>
    <w:p w14:paraId="2BCABE0A" w14:textId="16005195" w:rsidR="00374BBB" w:rsidRDefault="00374BBB" w:rsidP="00374BBB">
      <w:pPr>
        <w:spacing w:line="480" w:lineRule="auto"/>
        <w:ind w:firstLine="720"/>
        <w:rPr>
          <w:ins w:id="50" w:author="Steven Travers" w:date="2021-07-23T11:01:00Z"/>
          <w:sz w:val="24"/>
          <w:szCs w:val="24"/>
        </w:rPr>
      </w:pPr>
      <w:r w:rsidRPr="00283FF5">
        <w:rPr>
          <w:sz w:val="24"/>
          <w:szCs w:val="24"/>
        </w:rPr>
        <w:t xml:space="preserve">Three different </w:t>
      </w:r>
      <w:r>
        <w:rPr>
          <w:sz w:val="24"/>
          <w:szCs w:val="24"/>
        </w:rPr>
        <w:t xml:space="preserve">winter </w:t>
      </w:r>
      <w:r w:rsidRPr="00283FF5">
        <w:rPr>
          <w:sz w:val="24"/>
          <w:szCs w:val="24"/>
        </w:rPr>
        <w:t xml:space="preserve">precipitation variables were calculated. The winter snowfall amount for a given year (TSNOW) was calculated as the sum of </w:t>
      </w:r>
      <w:r>
        <w:rPr>
          <w:sz w:val="24"/>
          <w:szCs w:val="24"/>
        </w:rPr>
        <w:t xml:space="preserve">daily </w:t>
      </w:r>
      <w:r w:rsidRPr="00283FF5">
        <w:rPr>
          <w:sz w:val="24"/>
          <w:szCs w:val="24"/>
        </w:rPr>
        <w:t xml:space="preserve">snowfall over the first 90 days. A second variable associated with </w:t>
      </w:r>
      <w:r>
        <w:rPr>
          <w:sz w:val="24"/>
          <w:szCs w:val="24"/>
        </w:rPr>
        <w:t xml:space="preserve">winter </w:t>
      </w:r>
      <w:r w:rsidRPr="00283FF5">
        <w:rPr>
          <w:sz w:val="24"/>
          <w:szCs w:val="24"/>
        </w:rPr>
        <w:t xml:space="preserve">snowfall was the Date of Bare Ground (DOBG) or the day of the year when snowpack first reached zero. </w:t>
      </w:r>
      <w:r>
        <w:rPr>
          <w:sz w:val="24"/>
          <w:szCs w:val="24"/>
        </w:rPr>
        <w:t>Eight records</w:t>
      </w:r>
      <w:r w:rsidRPr="00283FF5">
        <w:rPr>
          <w:sz w:val="24"/>
          <w:szCs w:val="24"/>
        </w:rPr>
        <w:t xml:space="preserve"> indicated a short period, </w:t>
      </w:r>
      <w:proofErr w:type="gramStart"/>
      <w:r w:rsidRPr="00283FF5">
        <w:rPr>
          <w:sz w:val="24"/>
          <w:szCs w:val="24"/>
        </w:rPr>
        <w:t>one to two days,</w:t>
      </w:r>
      <w:proofErr w:type="gramEnd"/>
      <w:r w:rsidRPr="00283FF5">
        <w:rPr>
          <w:sz w:val="24"/>
          <w:szCs w:val="24"/>
        </w:rPr>
        <w:t xml:space="preserve"> of snowpack late in the season which were excluded. The third </w:t>
      </w:r>
      <w:r>
        <w:rPr>
          <w:sz w:val="24"/>
          <w:szCs w:val="24"/>
        </w:rPr>
        <w:t>variable</w:t>
      </w:r>
      <w:r w:rsidRPr="00283FF5">
        <w:rPr>
          <w:sz w:val="24"/>
          <w:szCs w:val="24"/>
        </w:rPr>
        <w:t xml:space="preserve"> </w:t>
      </w:r>
      <w:r>
        <w:rPr>
          <w:sz w:val="24"/>
          <w:szCs w:val="24"/>
        </w:rPr>
        <w:t>associated with</w:t>
      </w:r>
      <w:r w:rsidRPr="00283FF5">
        <w:rPr>
          <w:sz w:val="24"/>
          <w:szCs w:val="24"/>
        </w:rPr>
        <w:t xml:space="preserve"> winter snowfall was Snowpack on Day X (SPDX), a variable designed to estimate the extent of snowpack just prior to the growing season. To calculate SPDX for each </w:t>
      </w:r>
      <w:r>
        <w:rPr>
          <w:sz w:val="24"/>
          <w:szCs w:val="24"/>
        </w:rPr>
        <w:t>species</w:t>
      </w:r>
      <w:r w:rsidRPr="00283FF5">
        <w:rPr>
          <w:sz w:val="24"/>
          <w:szCs w:val="24"/>
        </w:rPr>
        <w:t xml:space="preserve"> we used </w:t>
      </w:r>
      <w:r>
        <w:rPr>
          <w:sz w:val="24"/>
          <w:szCs w:val="24"/>
        </w:rPr>
        <w:t xml:space="preserve">linear regression and </w:t>
      </w:r>
      <w:r w:rsidRPr="00283FF5">
        <w:rPr>
          <w:sz w:val="24"/>
          <w:szCs w:val="24"/>
        </w:rPr>
        <w:t xml:space="preserve">model selection to identify </w:t>
      </w:r>
      <w:r>
        <w:rPr>
          <w:sz w:val="24"/>
          <w:szCs w:val="24"/>
        </w:rPr>
        <w:t>the</w:t>
      </w:r>
      <w:r w:rsidRPr="00283FF5">
        <w:rPr>
          <w:sz w:val="24"/>
          <w:szCs w:val="24"/>
        </w:rPr>
        <w:t xml:space="preserve"> day in March </w:t>
      </w:r>
      <w:r>
        <w:rPr>
          <w:sz w:val="24"/>
          <w:szCs w:val="24"/>
        </w:rPr>
        <w:t xml:space="preserve">with snowpacks that </w:t>
      </w:r>
      <w:r w:rsidRPr="00283FF5">
        <w:rPr>
          <w:sz w:val="24"/>
          <w:szCs w:val="24"/>
        </w:rPr>
        <w:t>best predict</w:t>
      </w:r>
      <w:r>
        <w:rPr>
          <w:sz w:val="24"/>
          <w:szCs w:val="24"/>
        </w:rPr>
        <w:t>ed</w:t>
      </w:r>
      <w:r w:rsidRPr="00283FF5">
        <w:rPr>
          <w:sz w:val="24"/>
          <w:szCs w:val="24"/>
        </w:rPr>
        <w:t xml:space="preserve"> the first flowering day (FFD) </w:t>
      </w:r>
      <w:r>
        <w:rPr>
          <w:sz w:val="24"/>
          <w:szCs w:val="24"/>
        </w:rPr>
        <w:t>for that species</w:t>
      </w:r>
      <w:r w:rsidRPr="00283FF5">
        <w:rPr>
          <w:sz w:val="24"/>
          <w:szCs w:val="24"/>
        </w:rPr>
        <w:t xml:space="preserve">. </w:t>
      </w:r>
      <w:r>
        <w:rPr>
          <w:sz w:val="24"/>
          <w:szCs w:val="24"/>
        </w:rPr>
        <w:t xml:space="preserve">We ran separate linear regressions where FFD was the dependent variable and snowpack on day X was the independent variable for each day in March. AIC values were determined for each regression and the model associated with the lowest AIC value was chosen and used to assign the day in March consistently used for SPDX in that species. Thus, </w:t>
      </w:r>
      <w:r w:rsidRPr="00283FF5">
        <w:rPr>
          <w:sz w:val="24"/>
          <w:szCs w:val="24"/>
        </w:rPr>
        <w:t xml:space="preserve">SPDX values </w:t>
      </w:r>
      <w:r>
        <w:rPr>
          <w:sz w:val="24"/>
          <w:szCs w:val="24"/>
        </w:rPr>
        <w:t>increase with increasing snowpack and decrease with decreasing snowpack on the selected day of March</w:t>
      </w:r>
      <w:r w:rsidRPr="00283FF5">
        <w:rPr>
          <w:sz w:val="24"/>
          <w:szCs w:val="24"/>
        </w:rPr>
        <w:t>.</w:t>
      </w:r>
      <w:r>
        <w:rPr>
          <w:sz w:val="24"/>
          <w:szCs w:val="24"/>
        </w:rPr>
        <w:t xml:space="preserve"> </w:t>
      </w:r>
      <w:r w:rsidRPr="00283FF5">
        <w:rPr>
          <w:sz w:val="24"/>
          <w:szCs w:val="24"/>
        </w:rPr>
        <w:t xml:space="preserve">The most predictive day was determined separately for each plant species. </w:t>
      </w:r>
      <w:r>
        <w:rPr>
          <w:sz w:val="24"/>
          <w:szCs w:val="24"/>
        </w:rPr>
        <w:t>We used this variable to maximize the explanatory power of snowpack on flowering in a month when temperatures and snowpack are rapidly changing. Each of the four climate variables were not independent of each other.</w:t>
      </w:r>
    </w:p>
    <w:p w14:paraId="21DE49C3" w14:textId="55DC3E01" w:rsidR="002879A7" w:rsidRPr="00283FF5" w:rsidRDefault="002879A7" w:rsidP="002879A7">
      <w:pPr>
        <w:spacing w:line="480" w:lineRule="auto"/>
        <w:ind w:firstLine="720"/>
        <w:rPr>
          <w:ins w:id="51" w:author="Steven Travers" w:date="2021-07-23T11:01:00Z"/>
          <w:sz w:val="24"/>
          <w:szCs w:val="24"/>
        </w:rPr>
      </w:pPr>
      <w:ins w:id="52" w:author="Steven Travers" w:date="2021-07-23T11:01:00Z">
        <w:r>
          <w:rPr>
            <w:sz w:val="24"/>
            <w:szCs w:val="24"/>
          </w:rPr>
          <w:lastRenderedPageBreak/>
          <w:t xml:space="preserve">Because climate change has been predicted to lead to increases in both spring temperature and precipitation, we calculated mean values of three environmental variables separately for the </w:t>
        </w:r>
        <w:proofErr w:type="spellStart"/>
        <w:r>
          <w:rPr>
            <w:sz w:val="24"/>
            <w:szCs w:val="24"/>
          </w:rPr>
          <w:t>ealier</w:t>
        </w:r>
        <w:proofErr w:type="spellEnd"/>
        <w:r>
          <w:rPr>
            <w:sz w:val="24"/>
            <w:szCs w:val="24"/>
          </w:rPr>
          <w:t xml:space="preserve"> (1942-1961) and later (2012-2020) sampling periods: </w:t>
        </w:r>
      </w:ins>
      <w:ins w:id="53" w:author="Steven Travers" w:date="2021-07-23T11:02:00Z">
        <w:r>
          <w:rPr>
            <w:sz w:val="24"/>
            <w:szCs w:val="24"/>
          </w:rPr>
          <w:t xml:space="preserve">Mean spring temperature (February, March and April), Mean </w:t>
        </w:r>
        <w:proofErr w:type="gramStart"/>
        <w:r>
          <w:rPr>
            <w:sz w:val="24"/>
            <w:szCs w:val="24"/>
          </w:rPr>
          <w:t>snow pack</w:t>
        </w:r>
        <w:proofErr w:type="gramEnd"/>
        <w:r>
          <w:rPr>
            <w:sz w:val="24"/>
            <w:szCs w:val="24"/>
          </w:rPr>
          <w:t xml:space="preserve"> on March 15 and the sum of snowfall for </w:t>
        </w:r>
      </w:ins>
      <w:ins w:id="54" w:author="Steven Travers" w:date="2021-07-23T11:03:00Z">
        <w:r>
          <w:rPr>
            <w:sz w:val="24"/>
            <w:szCs w:val="24"/>
          </w:rPr>
          <w:t>the first 90 days of the year (TS</w:t>
        </w:r>
      </w:ins>
      <w:ins w:id="55" w:author="Steven Travers" w:date="2021-07-23T11:04:00Z">
        <w:r>
          <w:rPr>
            <w:sz w:val="24"/>
            <w:szCs w:val="24"/>
          </w:rPr>
          <w:t xml:space="preserve">NOW). We also calculated mean first flowering day for the two sampling periods for each species. </w:t>
        </w:r>
      </w:ins>
    </w:p>
    <w:p w14:paraId="2546791A" w14:textId="77777777" w:rsidR="002879A7" w:rsidRDefault="002879A7" w:rsidP="00374BBB">
      <w:pPr>
        <w:spacing w:line="480" w:lineRule="auto"/>
        <w:ind w:firstLine="720"/>
        <w:rPr>
          <w:sz w:val="24"/>
          <w:szCs w:val="24"/>
        </w:rPr>
      </w:pPr>
    </w:p>
    <w:p w14:paraId="1BE93F55" w14:textId="77777777" w:rsidR="00374BBB" w:rsidRPr="00283FF5" w:rsidRDefault="00374BBB" w:rsidP="00374BBB">
      <w:pPr>
        <w:pStyle w:val="Heading2"/>
        <w:spacing w:line="480" w:lineRule="auto"/>
        <w:rPr>
          <w:szCs w:val="24"/>
        </w:rPr>
      </w:pPr>
      <w:r w:rsidRPr="00283FF5">
        <w:rPr>
          <w:szCs w:val="24"/>
        </w:rPr>
        <w:t>Model development</w:t>
      </w:r>
    </w:p>
    <w:p w14:paraId="5E2F4E1C" w14:textId="035A7FD8" w:rsidR="00374BBB" w:rsidRPr="00283FF5" w:rsidRDefault="00374BBB" w:rsidP="00374BBB">
      <w:pPr>
        <w:spacing w:after="0" w:line="480" w:lineRule="auto"/>
        <w:ind w:firstLine="720"/>
        <w:rPr>
          <w:sz w:val="24"/>
          <w:szCs w:val="24"/>
        </w:rPr>
      </w:pPr>
      <w:r>
        <w:rPr>
          <w:sz w:val="24"/>
          <w:szCs w:val="24"/>
        </w:rPr>
        <w:t xml:space="preserve">Our goal was to use Structural Equation Modelling </w:t>
      </w:r>
      <w:r>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Pr>
          <w:sz w:val="24"/>
          <w:szCs w:val="24"/>
        </w:rPr>
        <w:fldChar w:fldCharType="separate"/>
      </w:r>
      <w:r w:rsidR="001C1E5F">
        <w:rPr>
          <w:noProof/>
          <w:sz w:val="24"/>
          <w:szCs w:val="24"/>
        </w:rPr>
        <w:t>(Grace, 2006)</w:t>
      </w:r>
      <w:r>
        <w:rPr>
          <w:sz w:val="24"/>
          <w:szCs w:val="24"/>
        </w:rPr>
        <w:fldChar w:fldCharType="end"/>
      </w:r>
      <w:r>
        <w:rPr>
          <w:sz w:val="24"/>
          <w:szCs w:val="24"/>
        </w:rPr>
        <w:t xml:space="preserve"> to simultaneously assess the relationships between each of the four climate variables and the first flowering day (FFD) of the focal plant species, given the covarying nature of the climate variables. </w:t>
      </w:r>
      <w:r w:rsidRPr="00283FF5">
        <w:rPr>
          <w:sz w:val="24"/>
          <w:szCs w:val="24"/>
        </w:rPr>
        <w:t xml:space="preserve">We used the </w:t>
      </w:r>
      <w:proofErr w:type="spellStart"/>
      <w:r w:rsidRPr="00283FF5">
        <w:rPr>
          <w:i/>
          <w:iCs/>
          <w:sz w:val="24"/>
          <w:szCs w:val="24"/>
        </w:rPr>
        <w:t>lavaan</w:t>
      </w:r>
      <w:proofErr w:type="spellEnd"/>
      <w:r w:rsidRPr="00283FF5">
        <w:rPr>
          <w:sz w:val="24"/>
          <w:szCs w:val="24"/>
        </w:rPr>
        <w:t xml:space="preserve"> package</w:t>
      </w:r>
      <w:r>
        <w:rPr>
          <w:sz w:val="24"/>
          <w:szCs w:val="24"/>
        </w:rPr>
        <w:t xml:space="preserve"> </w:t>
      </w:r>
      <w:r>
        <w:rPr>
          <w:sz w:val="24"/>
          <w:szCs w:val="24"/>
        </w:rPr>
        <w:fldChar w:fldCharType="begin"/>
      </w:r>
      <w:r w:rsidR="001C1E5F">
        <w:rPr>
          <w:sz w:val="24"/>
          <w:szCs w:val="24"/>
        </w:rPr>
        <w:instrText xml:space="preserve"> ADDIN EN.CITE &lt;EndNote&gt;&lt;Cite&gt;&lt;Author&gt;Rosseel&lt;/Author&gt;&lt;Year&gt;2012&lt;/Year&gt;&lt;IDText&gt;lavaan: An R Package for Structural Equation Modeling&lt;/IDText&gt;&lt;DisplayText&gt;(Rosseel, 2012)&lt;/DisplayText&gt;&lt;record&gt;&lt;titles&gt;&lt;title&gt;&lt;style face="italic" font="default" size="100%"&gt;lavaan&lt;/style&gt;&lt;style font="default" size="100%"&gt;: An R Package for Structural Equation Modeling&lt;/style&gt;&lt;/title&gt;&lt;/titles&gt;&lt;pages&gt;1-36&lt;/pages&gt;&lt;number&gt;2&lt;/number&gt;&lt;contributors&gt;&lt;authors&gt;&lt;author&gt;Rosseel, Yves&lt;/author&gt;&lt;/authors&gt;&lt;/contributors&gt;&lt;added-date format="utc"&gt;1615989374&lt;/added-date&gt;&lt;pub-location&gt;Journal of Statistical Software&lt;/pub-location&gt;&lt;ref-type name="Generic"&gt;13&lt;/ref-type&gt;&lt;dates&gt;&lt;year&gt;2012&lt;/year&gt;&lt;/dates&gt;&lt;rec-number&gt;68&lt;/rec-number&gt;&lt;last-updated-date format="utc"&gt;1615989647&lt;/last-updated-date&gt;&lt;volume&gt;48&lt;/volume&gt;&lt;/record&gt;&lt;/Cite&gt;&lt;/EndNote&gt;</w:instrText>
      </w:r>
      <w:r>
        <w:rPr>
          <w:sz w:val="24"/>
          <w:szCs w:val="24"/>
        </w:rPr>
        <w:fldChar w:fldCharType="separate"/>
      </w:r>
      <w:r w:rsidR="001C1E5F">
        <w:rPr>
          <w:noProof/>
          <w:sz w:val="24"/>
          <w:szCs w:val="24"/>
        </w:rPr>
        <w:t>(Rosseel, 2012)</w:t>
      </w:r>
      <w:r>
        <w:rPr>
          <w:sz w:val="24"/>
          <w:szCs w:val="24"/>
        </w:rPr>
        <w:fldChar w:fldCharType="end"/>
      </w:r>
      <w:r w:rsidRPr="00283FF5">
        <w:rPr>
          <w:sz w:val="24"/>
          <w:szCs w:val="24"/>
        </w:rPr>
        <w:t xml:space="preserve"> in R</w:t>
      </w:r>
      <w:r>
        <w:rPr>
          <w:sz w:val="24"/>
          <w:szCs w:val="24"/>
        </w:rPr>
        <w:t xml:space="preserve"> </w:t>
      </w:r>
      <w:r>
        <w:rPr>
          <w:sz w:val="24"/>
          <w:szCs w:val="24"/>
        </w:rPr>
        <w:fldChar w:fldCharType="begin"/>
      </w:r>
      <w:r w:rsidR="001C1E5F">
        <w:rPr>
          <w:sz w:val="24"/>
          <w:szCs w:val="24"/>
        </w:rPr>
        <w:instrText xml:space="preserve"> ADDIN EN.CITE &lt;EndNote&gt;&lt;Cite&gt;&lt;Author&gt;R&lt;/Author&gt;&lt;Year&gt;2020&lt;/Year&gt;&lt;IDText&gt;R: A language and environment for statistical computing&lt;/IDText&gt;&lt;DisplayText&gt;(Team,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Program"&gt;9&lt;/ref-type&gt;&lt;dates&gt;&lt;year&gt;2020&lt;/year&gt;&lt;/dates&gt;&lt;rec-number&gt;70&lt;/rec-number&gt;&lt;last-updated-date format="utc"&gt;1617970897&lt;/last-updated-date&gt;&lt;/record&gt;&lt;/Cite&gt;&lt;/EndNote&gt;</w:instrText>
      </w:r>
      <w:r>
        <w:rPr>
          <w:sz w:val="24"/>
          <w:szCs w:val="24"/>
        </w:rPr>
        <w:fldChar w:fldCharType="separate"/>
      </w:r>
      <w:r w:rsidR="001C1E5F">
        <w:rPr>
          <w:noProof/>
          <w:sz w:val="24"/>
          <w:szCs w:val="24"/>
        </w:rPr>
        <w:t>(</w:t>
      </w:r>
      <w:r w:rsidR="00880F64">
        <w:rPr>
          <w:noProof/>
          <w:sz w:val="24"/>
          <w:szCs w:val="24"/>
        </w:rPr>
        <w:t>R Core Team</w:t>
      </w:r>
      <w:r w:rsidR="001C1E5F">
        <w:rPr>
          <w:noProof/>
          <w:sz w:val="24"/>
          <w:szCs w:val="24"/>
        </w:rPr>
        <w:t>, 2020)</w:t>
      </w:r>
      <w:r>
        <w:rPr>
          <w:sz w:val="24"/>
          <w:szCs w:val="24"/>
        </w:rPr>
        <w:fldChar w:fldCharType="end"/>
      </w:r>
      <w:r>
        <w:rPr>
          <w:sz w:val="24"/>
          <w:szCs w:val="24"/>
        </w:rPr>
        <w:t xml:space="preserve"> to incorporate</w:t>
      </w:r>
      <w:r w:rsidRPr="00283FF5">
        <w:rPr>
          <w:sz w:val="24"/>
          <w:szCs w:val="24"/>
        </w:rPr>
        <w:t xml:space="preserve"> path analysis </w:t>
      </w:r>
      <w:r>
        <w:rPr>
          <w:sz w:val="24"/>
          <w:szCs w:val="24"/>
        </w:rPr>
        <w:t>and examine</w:t>
      </w:r>
      <w:r w:rsidRPr="00283FF5">
        <w:rPr>
          <w:sz w:val="24"/>
          <w:szCs w:val="24"/>
        </w:rPr>
        <w:t xml:space="preserve"> the relationships </w:t>
      </w:r>
      <w:r>
        <w:rPr>
          <w:sz w:val="24"/>
          <w:szCs w:val="24"/>
        </w:rPr>
        <w:t>among</w:t>
      </w:r>
      <w:r w:rsidRPr="00283FF5">
        <w:rPr>
          <w:sz w:val="24"/>
          <w:szCs w:val="24"/>
        </w:rPr>
        <w:t xml:space="preserve"> the </w:t>
      </w:r>
      <w:r>
        <w:rPr>
          <w:sz w:val="24"/>
          <w:szCs w:val="24"/>
        </w:rPr>
        <w:t xml:space="preserve">climate </w:t>
      </w:r>
      <w:r w:rsidRPr="00283FF5">
        <w:rPr>
          <w:sz w:val="24"/>
          <w:szCs w:val="24"/>
        </w:rPr>
        <w:t xml:space="preserve">variables </w:t>
      </w:r>
      <w:r>
        <w:rPr>
          <w:sz w:val="24"/>
          <w:szCs w:val="24"/>
        </w:rPr>
        <w:t>and the dependence of FFD on each of the climate variables individually</w:t>
      </w:r>
      <w:r w:rsidRPr="00283FF5">
        <w:rPr>
          <w:sz w:val="24"/>
          <w:szCs w:val="24"/>
        </w:rPr>
        <w:t>. In our initial</w:t>
      </w:r>
      <w:r>
        <w:rPr>
          <w:sz w:val="24"/>
          <w:szCs w:val="24"/>
        </w:rPr>
        <w:t xml:space="preserve">, full </w:t>
      </w:r>
      <w:r w:rsidRPr="00283FF5">
        <w:rPr>
          <w:sz w:val="24"/>
          <w:szCs w:val="24"/>
        </w:rPr>
        <w:t xml:space="preserve">model, </w:t>
      </w:r>
      <w:r>
        <w:rPr>
          <w:sz w:val="24"/>
          <w:szCs w:val="24"/>
        </w:rPr>
        <w:t xml:space="preserve">we included </w:t>
      </w:r>
      <w:del w:id="56" w:author="Emma Chandler" w:date="2021-08-02T10:40:00Z">
        <w:r w:rsidRPr="00283FF5" w:rsidDel="00E1088B">
          <w:rPr>
            <w:sz w:val="24"/>
            <w:szCs w:val="24"/>
          </w:rPr>
          <w:delText xml:space="preserve">AGDU </w:delText>
        </w:r>
      </w:del>
      <w:ins w:id="57" w:author="Emma Chandler" w:date="2021-08-02T10:40:00Z">
        <w:r w:rsidR="00E1088B">
          <w:rPr>
            <w:sz w:val="24"/>
            <w:szCs w:val="24"/>
          </w:rPr>
          <w:t>ST</w:t>
        </w:r>
        <w:r w:rsidR="00E1088B" w:rsidRPr="00283FF5">
          <w:rPr>
            <w:sz w:val="24"/>
            <w:szCs w:val="24"/>
          </w:rPr>
          <w:t xml:space="preserve"> </w:t>
        </w:r>
      </w:ins>
      <w:r w:rsidRPr="00283FF5">
        <w:rPr>
          <w:sz w:val="24"/>
          <w:szCs w:val="24"/>
        </w:rPr>
        <w:t xml:space="preserve">and TSNOW </w:t>
      </w:r>
      <w:r>
        <w:rPr>
          <w:sz w:val="24"/>
          <w:szCs w:val="24"/>
        </w:rPr>
        <w:t>as exogenous variables and</w:t>
      </w:r>
      <w:r w:rsidRPr="00283FF5">
        <w:rPr>
          <w:sz w:val="24"/>
          <w:szCs w:val="24"/>
        </w:rPr>
        <w:t xml:space="preserve"> DOBG, SPDX, and FFD</w:t>
      </w:r>
      <w:r>
        <w:rPr>
          <w:sz w:val="24"/>
          <w:szCs w:val="24"/>
        </w:rPr>
        <w:t xml:space="preserve"> as endogenous variables (Fig. 1)</w:t>
      </w:r>
      <w:r w:rsidRPr="00283FF5">
        <w:rPr>
          <w:sz w:val="24"/>
          <w:szCs w:val="24"/>
        </w:rPr>
        <w:t>.</w:t>
      </w:r>
      <w:r>
        <w:rPr>
          <w:sz w:val="24"/>
          <w:szCs w:val="24"/>
        </w:rPr>
        <w:t xml:space="preserve"> The assumption was that FFD could have direct and indirect effects from both temperature (</w:t>
      </w:r>
      <w:del w:id="58" w:author="Emma Chandler" w:date="2021-08-02T10:40:00Z">
        <w:r w:rsidDel="00E1088B">
          <w:rPr>
            <w:sz w:val="24"/>
            <w:szCs w:val="24"/>
          </w:rPr>
          <w:delText>AGDU</w:delText>
        </w:r>
      </w:del>
      <w:ins w:id="59" w:author="Emma Chandler" w:date="2021-08-02T10:40:00Z">
        <w:r w:rsidR="00E1088B">
          <w:rPr>
            <w:sz w:val="24"/>
            <w:szCs w:val="24"/>
          </w:rPr>
          <w:t>ST</w:t>
        </w:r>
      </w:ins>
      <w:r>
        <w:rPr>
          <w:sz w:val="24"/>
          <w:szCs w:val="24"/>
        </w:rPr>
        <w:t>) and winter snowfall (TSNOW), through their indirect effects on snowpack in March (SPDX) and the date at which the snow melted (DOBG).</w:t>
      </w:r>
      <w:r w:rsidRPr="00283FF5">
        <w:rPr>
          <w:sz w:val="24"/>
          <w:szCs w:val="24"/>
        </w:rPr>
        <w:t xml:space="preserve"> The model included regressions for each endogenous variable, variances within all variables, and residual covariances between the exogenous variables. We considered both direct and indirect regressions. To </w:t>
      </w:r>
      <w:r>
        <w:rPr>
          <w:sz w:val="24"/>
          <w:szCs w:val="24"/>
        </w:rPr>
        <w:t>best compensate for</w:t>
      </w:r>
      <w:r w:rsidRPr="00283FF5">
        <w:rPr>
          <w:sz w:val="24"/>
          <w:szCs w:val="24"/>
        </w:rPr>
        <w:t xml:space="preserve"> missing data points </w:t>
      </w:r>
      <w:r>
        <w:rPr>
          <w:sz w:val="24"/>
          <w:szCs w:val="24"/>
        </w:rPr>
        <w:t>over the course of the 29 years analyzed</w:t>
      </w:r>
      <w:r w:rsidRPr="00283FF5">
        <w:rPr>
          <w:sz w:val="24"/>
          <w:szCs w:val="24"/>
        </w:rPr>
        <w:t>, we applied full information maximum likelihood (FIML) estimation</w:t>
      </w:r>
      <w:r>
        <w:rPr>
          <w:sz w:val="24"/>
          <w:szCs w:val="24"/>
        </w:rPr>
        <w:t xml:space="preserve"> to determine path coefficients and model statistics</w:t>
      </w:r>
      <w:r w:rsidRPr="00283FF5">
        <w:rPr>
          <w:sz w:val="24"/>
          <w:szCs w:val="24"/>
        </w:rPr>
        <w:t xml:space="preserve">. We </w:t>
      </w:r>
      <w:r w:rsidRPr="00283FF5">
        <w:rPr>
          <w:sz w:val="24"/>
          <w:szCs w:val="24"/>
        </w:rPr>
        <w:lastRenderedPageBreak/>
        <w:t xml:space="preserve">used regression estimates for indirect and direct effects to interpret the relationships between latent variables in each of the species. </w:t>
      </w:r>
    </w:p>
    <w:p w14:paraId="57D464C8" w14:textId="56EA9AE6" w:rsidR="00374BBB" w:rsidRDefault="00374BBB" w:rsidP="00374BBB">
      <w:pPr>
        <w:spacing w:line="480" w:lineRule="auto"/>
        <w:ind w:firstLine="720"/>
        <w:rPr>
          <w:sz w:val="24"/>
          <w:szCs w:val="24"/>
        </w:rPr>
      </w:pPr>
      <w:proofErr w:type="gramStart"/>
      <w:r>
        <w:rPr>
          <w:sz w:val="24"/>
          <w:szCs w:val="24"/>
        </w:rPr>
        <w:t>In order to</w:t>
      </w:r>
      <w:proofErr w:type="gramEnd"/>
      <w:r>
        <w:rPr>
          <w:sz w:val="24"/>
          <w:szCs w:val="24"/>
        </w:rPr>
        <w:t xml:space="preserve"> identify the best overall structural equation model for analyzing relationships among climate and flowering variables we used a model selection approach and compared the fit of the full model (above) to three other reduced models that omitted either </w:t>
      </w:r>
      <w:r w:rsidRPr="00283FF5">
        <w:rPr>
          <w:sz w:val="24"/>
          <w:szCs w:val="24"/>
        </w:rPr>
        <w:t xml:space="preserve">DOBG, SPDX, </w:t>
      </w:r>
      <w:r>
        <w:rPr>
          <w:sz w:val="24"/>
          <w:szCs w:val="24"/>
        </w:rPr>
        <w:t>or</w:t>
      </w:r>
      <w:r w:rsidRPr="00283FF5">
        <w:rPr>
          <w:sz w:val="24"/>
          <w:szCs w:val="24"/>
        </w:rPr>
        <w:t xml:space="preserve"> </w:t>
      </w:r>
      <w:del w:id="60" w:author="Emma Chandler" w:date="2021-08-02T11:38:00Z">
        <w:r w:rsidRPr="00283FF5" w:rsidDel="004C1CB8">
          <w:rPr>
            <w:sz w:val="24"/>
            <w:szCs w:val="24"/>
          </w:rPr>
          <w:delText>AGDU</w:delText>
        </w:r>
      </w:del>
      <w:ins w:id="61" w:author="Emma Chandler" w:date="2021-08-02T11:38:00Z">
        <w:r w:rsidR="004C1CB8">
          <w:rPr>
            <w:sz w:val="24"/>
            <w:szCs w:val="24"/>
          </w:rPr>
          <w:t>ST</w:t>
        </w:r>
      </w:ins>
      <w:r>
        <w:rPr>
          <w:sz w:val="24"/>
          <w:szCs w:val="24"/>
        </w:rPr>
        <w:t xml:space="preserve">.  After using the </w:t>
      </w:r>
      <w:proofErr w:type="spellStart"/>
      <w:r w:rsidRPr="00502FF4">
        <w:rPr>
          <w:i/>
          <w:iCs/>
          <w:sz w:val="24"/>
          <w:szCs w:val="24"/>
        </w:rPr>
        <w:t>lavaan</w:t>
      </w:r>
      <w:proofErr w:type="spellEnd"/>
      <w:r>
        <w:rPr>
          <w:sz w:val="24"/>
          <w:szCs w:val="24"/>
        </w:rPr>
        <w:t xml:space="preserve"> program to conduct path analyses of the three reduced models, w</w:t>
      </w:r>
      <w:r w:rsidRPr="00283FF5">
        <w:rPr>
          <w:sz w:val="24"/>
          <w:szCs w:val="24"/>
        </w:rPr>
        <w:t>e used Akaike Information Criterion (AIC) to select the model</w:t>
      </w:r>
      <w:r>
        <w:rPr>
          <w:sz w:val="24"/>
          <w:szCs w:val="24"/>
        </w:rPr>
        <w:t xml:space="preserve"> of the four</w:t>
      </w:r>
      <w:r w:rsidRPr="00283FF5">
        <w:rPr>
          <w:sz w:val="24"/>
          <w:szCs w:val="24"/>
        </w:rPr>
        <w:t xml:space="preserve"> that best represented the data</w:t>
      </w:r>
      <w:r>
        <w:rPr>
          <w:sz w:val="24"/>
          <w:szCs w:val="24"/>
        </w:rPr>
        <w:t xml:space="preserve">, based on the lowest AIC value. </w:t>
      </w:r>
    </w:p>
    <w:p w14:paraId="0A2B39FB" w14:textId="77777777" w:rsidR="00374BBB" w:rsidRPr="00283FF5" w:rsidRDefault="00374BBB" w:rsidP="00374BBB">
      <w:pPr>
        <w:pStyle w:val="Heading1"/>
        <w:spacing w:line="480" w:lineRule="auto"/>
        <w:rPr>
          <w:szCs w:val="24"/>
        </w:rPr>
      </w:pPr>
      <w:r w:rsidRPr="00283FF5">
        <w:rPr>
          <w:szCs w:val="24"/>
        </w:rPr>
        <w:t>Results</w:t>
      </w:r>
    </w:p>
    <w:p w14:paraId="375C062F" w14:textId="77777777" w:rsidR="00374BBB" w:rsidRPr="00283FF5" w:rsidRDefault="00374BBB" w:rsidP="00374BBB">
      <w:pPr>
        <w:pStyle w:val="Heading2"/>
        <w:spacing w:line="480" w:lineRule="auto"/>
        <w:rPr>
          <w:szCs w:val="24"/>
        </w:rPr>
      </w:pPr>
      <w:r w:rsidRPr="00283FF5">
        <w:rPr>
          <w:szCs w:val="24"/>
        </w:rPr>
        <w:t>Variation in first flowering day (FFD)</w:t>
      </w:r>
    </w:p>
    <w:p w14:paraId="60661529" w14:textId="6A967A83" w:rsidR="00374BBB" w:rsidRDefault="00374BBB" w:rsidP="00374BBB">
      <w:pPr>
        <w:spacing w:line="480" w:lineRule="auto"/>
        <w:ind w:firstLine="720"/>
        <w:rPr>
          <w:ins w:id="62" w:author="Steven Travers" w:date="2021-07-23T10:38:00Z"/>
          <w:sz w:val="24"/>
          <w:szCs w:val="24"/>
        </w:rPr>
      </w:pPr>
      <w:r w:rsidRPr="00283FF5">
        <w:rPr>
          <w:sz w:val="24"/>
          <w:szCs w:val="24"/>
        </w:rPr>
        <w:t xml:space="preserve">We identified 24 flowering plant species in the Stevens Data set that met the criteria for analysis described in the methods. </w:t>
      </w:r>
      <w:r>
        <w:rPr>
          <w:sz w:val="24"/>
          <w:szCs w:val="24"/>
        </w:rPr>
        <w:t xml:space="preserve">None of the species were observed in every year of the survey; sample size by species ranged from 5 to 13. </w:t>
      </w:r>
      <w:r w:rsidRPr="00283FF5">
        <w:rPr>
          <w:sz w:val="24"/>
          <w:szCs w:val="24"/>
        </w:rPr>
        <w:t xml:space="preserve"> The first flowering day (FFD) varie</w:t>
      </w:r>
      <w:r>
        <w:rPr>
          <w:sz w:val="24"/>
          <w:szCs w:val="24"/>
        </w:rPr>
        <w:t>d</w:t>
      </w:r>
      <w:r w:rsidRPr="00283FF5">
        <w:rPr>
          <w:sz w:val="24"/>
          <w:szCs w:val="24"/>
        </w:rPr>
        <w:t xml:space="preserve"> extensively both among years within a species and among species. Median FFD varied across the species from a low of </w:t>
      </w:r>
      <w:r>
        <w:rPr>
          <w:sz w:val="24"/>
          <w:szCs w:val="24"/>
        </w:rPr>
        <w:t>123</w:t>
      </w:r>
      <w:r w:rsidRPr="000B3163">
        <w:rPr>
          <w:sz w:val="24"/>
          <w:szCs w:val="24"/>
        </w:rPr>
        <w:t xml:space="preserve"> to a high of </w:t>
      </w:r>
      <w:r>
        <w:rPr>
          <w:sz w:val="24"/>
          <w:szCs w:val="24"/>
        </w:rPr>
        <w:t>206</w:t>
      </w:r>
      <w:r w:rsidRPr="00283FF5">
        <w:rPr>
          <w:sz w:val="24"/>
          <w:szCs w:val="24"/>
        </w:rPr>
        <w:t xml:space="preserve"> and </w:t>
      </w:r>
      <w:proofErr w:type="gramStart"/>
      <w:r w:rsidRPr="00283FF5">
        <w:rPr>
          <w:sz w:val="24"/>
          <w:szCs w:val="24"/>
        </w:rPr>
        <w:t>included early,</w:t>
      </w:r>
      <w:proofErr w:type="gramEnd"/>
      <w:r w:rsidRPr="00283FF5">
        <w:rPr>
          <w:sz w:val="24"/>
          <w:szCs w:val="24"/>
        </w:rPr>
        <w:t xml:space="preserve"> mid, and late spring flowering species (Fig. </w:t>
      </w:r>
      <w:r>
        <w:rPr>
          <w:sz w:val="24"/>
          <w:szCs w:val="24"/>
        </w:rPr>
        <w:t>2).</w:t>
      </w:r>
    </w:p>
    <w:p w14:paraId="29E6EDBA" w14:textId="3CAE3AA6" w:rsidR="00186253" w:rsidRPr="00283FF5" w:rsidRDefault="00186253" w:rsidP="00374BBB">
      <w:pPr>
        <w:spacing w:line="480" w:lineRule="auto"/>
        <w:ind w:firstLine="720"/>
        <w:rPr>
          <w:sz w:val="24"/>
          <w:szCs w:val="24"/>
        </w:rPr>
      </w:pPr>
      <w:ins w:id="63" w:author="Steven Travers" w:date="2021-07-23T10:38:00Z">
        <w:r>
          <w:rPr>
            <w:sz w:val="24"/>
            <w:szCs w:val="24"/>
          </w:rPr>
          <w:t>Estimates of mean FFD in the first sampling season (</w:t>
        </w:r>
      </w:ins>
      <w:ins w:id="64" w:author="Steven Travers" w:date="2021-07-23T11:24:00Z">
        <w:r w:rsidR="00624003">
          <w:rPr>
            <w:sz w:val="24"/>
            <w:szCs w:val="24"/>
          </w:rPr>
          <w:t>1942-1961</w:t>
        </w:r>
      </w:ins>
      <w:ins w:id="65" w:author="Steven Travers" w:date="2021-07-23T10:38:00Z">
        <w:r>
          <w:rPr>
            <w:sz w:val="24"/>
            <w:szCs w:val="24"/>
          </w:rPr>
          <w:t xml:space="preserve">) and the second sampling season </w:t>
        </w:r>
      </w:ins>
      <w:ins w:id="66" w:author="Steven Travers" w:date="2021-07-23T10:40:00Z">
        <w:r>
          <w:rPr>
            <w:sz w:val="24"/>
            <w:szCs w:val="24"/>
          </w:rPr>
          <w:t>(</w:t>
        </w:r>
      </w:ins>
      <w:ins w:id="67" w:author="Steven Travers" w:date="2021-07-23T11:24:00Z">
        <w:r w:rsidR="00624003">
          <w:rPr>
            <w:sz w:val="24"/>
            <w:szCs w:val="24"/>
          </w:rPr>
          <w:t>2012-2020</w:t>
        </w:r>
      </w:ins>
      <w:ins w:id="68" w:author="Steven Travers" w:date="2021-07-23T10:40:00Z">
        <w:r>
          <w:rPr>
            <w:sz w:val="24"/>
            <w:szCs w:val="24"/>
          </w:rPr>
          <w:t xml:space="preserve">) </w:t>
        </w:r>
      </w:ins>
      <w:ins w:id="69" w:author="Steven Travers" w:date="2021-07-23T10:38:00Z">
        <w:r>
          <w:rPr>
            <w:sz w:val="24"/>
            <w:szCs w:val="24"/>
          </w:rPr>
          <w:t>indicated shifts in the flowering time of species with over time</w:t>
        </w:r>
      </w:ins>
      <w:ins w:id="70" w:author="Steven Travers" w:date="2021-07-23T10:40:00Z">
        <w:r>
          <w:rPr>
            <w:sz w:val="24"/>
            <w:szCs w:val="24"/>
          </w:rPr>
          <w:t xml:space="preserve"> (Table </w:t>
        </w:r>
        <w:r w:rsidR="00624003">
          <w:rPr>
            <w:sz w:val="24"/>
            <w:szCs w:val="24"/>
          </w:rPr>
          <w:t>1</w:t>
        </w:r>
        <w:r>
          <w:rPr>
            <w:sz w:val="24"/>
            <w:szCs w:val="24"/>
          </w:rPr>
          <w:t>)</w:t>
        </w:r>
      </w:ins>
      <w:ins w:id="71" w:author="Steven Travers" w:date="2021-07-23T10:38:00Z">
        <w:r>
          <w:rPr>
            <w:sz w:val="24"/>
            <w:szCs w:val="24"/>
          </w:rPr>
          <w:t>.</w:t>
        </w:r>
      </w:ins>
      <w:ins w:id="72" w:author="Steven Travers" w:date="2021-07-23T10:40:00Z">
        <w:r>
          <w:rPr>
            <w:sz w:val="24"/>
            <w:szCs w:val="24"/>
          </w:rPr>
          <w:t xml:space="preserve"> </w:t>
        </w:r>
      </w:ins>
      <w:ins w:id="73" w:author="Steven Travers" w:date="2021-07-23T10:41:00Z">
        <w:r>
          <w:rPr>
            <w:sz w:val="24"/>
            <w:szCs w:val="24"/>
          </w:rPr>
          <w:t xml:space="preserve">Eleven of 17 species shifted earlier in their flowering with a maximum of over two weeks for </w:t>
        </w:r>
        <w:r w:rsidRPr="00756A4C">
          <w:rPr>
            <w:i/>
            <w:sz w:val="24"/>
            <w:szCs w:val="24"/>
            <w:rPrChange w:id="74" w:author="Steven Travers" w:date="2021-07-23T11:59:00Z">
              <w:rPr>
                <w:sz w:val="24"/>
                <w:szCs w:val="24"/>
              </w:rPr>
            </w:rPrChange>
          </w:rPr>
          <w:t xml:space="preserve">Ranunculus </w:t>
        </w:r>
      </w:ins>
      <w:proofErr w:type="spellStart"/>
      <w:ins w:id="75" w:author="Steven Travers" w:date="2021-07-23T10:42:00Z">
        <w:r w:rsidRPr="00756A4C">
          <w:rPr>
            <w:i/>
            <w:sz w:val="24"/>
            <w:szCs w:val="24"/>
            <w:rPrChange w:id="76" w:author="Steven Travers" w:date="2021-07-23T11:59:00Z">
              <w:rPr>
                <w:sz w:val="24"/>
                <w:szCs w:val="24"/>
              </w:rPr>
            </w:rPrChange>
          </w:rPr>
          <w:t>rhomboid</w:t>
        </w:r>
      </w:ins>
      <w:ins w:id="77" w:author="Steven Travers" w:date="2021-07-23T11:59:00Z">
        <w:r w:rsidR="00756A4C">
          <w:rPr>
            <w:i/>
            <w:sz w:val="24"/>
            <w:szCs w:val="24"/>
          </w:rPr>
          <w:t>e</w:t>
        </w:r>
      </w:ins>
      <w:ins w:id="78" w:author="Steven Travers" w:date="2021-07-23T10:42:00Z">
        <w:r w:rsidRPr="00756A4C">
          <w:rPr>
            <w:i/>
            <w:sz w:val="24"/>
            <w:szCs w:val="24"/>
            <w:rPrChange w:id="79" w:author="Steven Travers" w:date="2021-07-23T11:59:00Z">
              <w:rPr>
                <w:sz w:val="24"/>
                <w:szCs w:val="24"/>
              </w:rPr>
            </w:rPrChange>
          </w:rPr>
          <w:t>s</w:t>
        </w:r>
      </w:ins>
      <w:proofErr w:type="spellEnd"/>
      <w:ins w:id="80" w:author="Steven Travers" w:date="2021-07-23T10:41:00Z">
        <w:r>
          <w:rPr>
            <w:sz w:val="24"/>
            <w:szCs w:val="24"/>
          </w:rPr>
          <w:t>.</w:t>
        </w:r>
      </w:ins>
      <w:ins w:id="81" w:author="Steven Travers" w:date="2021-07-23T10:42:00Z">
        <w:r>
          <w:rPr>
            <w:sz w:val="24"/>
            <w:szCs w:val="24"/>
          </w:rPr>
          <w:t xml:space="preserve"> The rema</w:t>
        </w:r>
        <w:r w:rsidR="00756A4C">
          <w:rPr>
            <w:sz w:val="24"/>
            <w:szCs w:val="24"/>
          </w:rPr>
          <w:t xml:space="preserve">ining six species either did not </w:t>
        </w:r>
        <w:r>
          <w:rPr>
            <w:sz w:val="24"/>
            <w:szCs w:val="24"/>
          </w:rPr>
          <w:t>shift mean flowering time or shifted to flowering later (</w:t>
        </w:r>
      </w:ins>
      <w:proofErr w:type="gramStart"/>
      <w:ins w:id="82" w:author="Steven Travers" w:date="2021-07-23T10:43:00Z">
        <w:r>
          <w:rPr>
            <w:sz w:val="24"/>
            <w:szCs w:val="24"/>
          </w:rPr>
          <w:t>e.g.</w:t>
        </w:r>
        <w:proofErr w:type="gramEnd"/>
        <w:r>
          <w:rPr>
            <w:sz w:val="24"/>
            <w:szCs w:val="24"/>
          </w:rPr>
          <w:t xml:space="preserve"> two weeks for </w:t>
        </w:r>
        <w:proofErr w:type="spellStart"/>
        <w:r w:rsidRPr="00756A4C">
          <w:rPr>
            <w:i/>
            <w:sz w:val="24"/>
            <w:szCs w:val="24"/>
            <w:rPrChange w:id="83" w:author="Steven Travers" w:date="2021-07-23T11:59:00Z">
              <w:rPr>
                <w:sz w:val="24"/>
                <w:szCs w:val="24"/>
              </w:rPr>
            </w:rPrChange>
          </w:rPr>
          <w:t>Oxytropis</w:t>
        </w:r>
        <w:proofErr w:type="spellEnd"/>
        <w:r w:rsidRPr="00756A4C">
          <w:rPr>
            <w:i/>
            <w:sz w:val="24"/>
            <w:szCs w:val="24"/>
            <w:rPrChange w:id="84" w:author="Steven Travers" w:date="2021-07-23T11:59:00Z">
              <w:rPr>
                <w:sz w:val="24"/>
                <w:szCs w:val="24"/>
              </w:rPr>
            </w:rPrChange>
          </w:rPr>
          <w:t xml:space="preserve"> </w:t>
        </w:r>
        <w:proofErr w:type="spellStart"/>
        <w:r w:rsidRPr="00756A4C">
          <w:rPr>
            <w:i/>
            <w:sz w:val="24"/>
            <w:szCs w:val="24"/>
            <w:rPrChange w:id="85" w:author="Steven Travers" w:date="2021-07-23T11:59:00Z">
              <w:rPr>
                <w:sz w:val="24"/>
                <w:szCs w:val="24"/>
              </w:rPr>
            </w:rPrChange>
          </w:rPr>
          <w:t>lambertii</w:t>
        </w:r>
        <w:proofErr w:type="spellEnd"/>
        <w:r>
          <w:rPr>
            <w:sz w:val="24"/>
            <w:szCs w:val="24"/>
          </w:rPr>
          <w:t xml:space="preserve">). Concurrently, </w:t>
        </w:r>
      </w:ins>
      <w:ins w:id="86" w:author="Steven Travers" w:date="2021-07-23T10:38:00Z">
        <w:r w:rsidR="006815CB">
          <w:rPr>
            <w:sz w:val="24"/>
            <w:szCs w:val="24"/>
          </w:rPr>
          <w:t>both temperature and precipitation changed as predicted</w:t>
        </w:r>
      </w:ins>
      <w:ins w:id="87" w:author="Steven Travers" w:date="2021-07-23T10:44:00Z">
        <w:r w:rsidR="00756A4C">
          <w:rPr>
            <w:sz w:val="24"/>
            <w:szCs w:val="24"/>
          </w:rPr>
          <w:t xml:space="preserve"> (Table </w:t>
        </w:r>
      </w:ins>
      <w:ins w:id="88" w:author="Steven Travers" w:date="2021-07-23T11:59:00Z">
        <w:r w:rsidR="00756A4C">
          <w:rPr>
            <w:sz w:val="24"/>
            <w:szCs w:val="24"/>
          </w:rPr>
          <w:t>1</w:t>
        </w:r>
      </w:ins>
      <w:ins w:id="89" w:author="Steven Travers" w:date="2021-07-23T10:44:00Z">
        <w:r w:rsidR="006815CB">
          <w:rPr>
            <w:sz w:val="24"/>
            <w:szCs w:val="24"/>
          </w:rPr>
          <w:t>)</w:t>
        </w:r>
      </w:ins>
      <w:ins w:id="90" w:author="Steven Travers" w:date="2021-07-23T10:38:00Z">
        <w:r w:rsidR="006815CB">
          <w:rPr>
            <w:sz w:val="24"/>
            <w:szCs w:val="24"/>
          </w:rPr>
          <w:t xml:space="preserve">.  </w:t>
        </w:r>
      </w:ins>
      <w:ins w:id="91" w:author="Steven Travers" w:date="2021-07-23T10:44:00Z">
        <w:r w:rsidR="006815CB">
          <w:rPr>
            <w:sz w:val="24"/>
            <w:szCs w:val="24"/>
          </w:rPr>
          <w:t xml:space="preserve">The mean spring temperature </w:t>
        </w:r>
        <w:r w:rsidR="006815CB">
          <w:rPr>
            <w:sz w:val="24"/>
            <w:szCs w:val="24"/>
          </w:rPr>
          <w:lastRenderedPageBreak/>
          <w:t>increased 41% between the two time periods</w:t>
        </w:r>
      </w:ins>
      <w:ins w:id="92" w:author="Steven Travers" w:date="2021-07-23T10:45:00Z">
        <w:r w:rsidR="00C332C1">
          <w:rPr>
            <w:sz w:val="24"/>
            <w:szCs w:val="24"/>
          </w:rPr>
          <w:t xml:space="preserve">. Winter precipitation also increased as indicated by a 51% increase in mid-March snowpack and a 43% increase in total snowfall. </w:t>
        </w:r>
      </w:ins>
    </w:p>
    <w:p w14:paraId="4746A8CD" w14:textId="77777777" w:rsidR="00374BBB" w:rsidRPr="00283FF5" w:rsidRDefault="00374BBB" w:rsidP="00374BBB">
      <w:pPr>
        <w:pStyle w:val="Heading2"/>
        <w:spacing w:line="480" w:lineRule="auto"/>
        <w:rPr>
          <w:szCs w:val="24"/>
        </w:rPr>
      </w:pPr>
      <w:r w:rsidRPr="00283FF5">
        <w:rPr>
          <w:szCs w:val="24"/>
        </w:rPr>
        <w:t>Model selection</w:t>
      </w:r>
    </w:p>
    <w:p w14:paraId="7CC69151" w14:textId="77777777" w:rsidR="00374BBB" w:rsidRPr="00FA755C" w:rsidRDefault="00374BBB" w:rsidP="00374BBB">
      <w:pPr>
        <w:pStyle w:val="Heading2"/>
        <w:spacing w:line="480" w:lineRule="auto"/>
        <w:ind w:firstLine="720"/>
        <w:rPr>
          <w:i w:val="0"/>
          <w:iCs/>
          <w:szCs w:val="24"/>
        </w:rPr>
      </w:pPr>
      <w:r w:rsidRPr="00FA755C">
        <w:rPr>
          <w:i w:val="0"/>
          <w:iCs/>
          <w:szCs w:val="24"/>
        </w:rPr>
        <w:t>Model selection comparisons of AIC values among the three reduced models and the full model indicated that the best explanatory model was the reduced model which excluded DOBG</w:t>
      </w:r>
      <w:r>
        <w:rPr>
          <w:i w:val="0"/>
          <w:iCs/>
          <w:szCs w:val="24"/>
        </w:rPr>
        <w:t>. This indicates</w:t>
      </w:r>
      <w:r w:rsidRPr="00FA755C">
        <w:rPr>
          <w:i w:val="0"/>
          <w:iCs/>
          <w:szCs w:val="24"/>
        </w:rPr>
        <w:t xml:space="preserve"> that the influence of temperature and snowfall on flowering date was relatively negligent through an indirect effect on when the ground first became bare of snow each spring. </w:t>
      </w:r>
    </w:p>
    <w:p w14:paraId="68C1D040" w14:textId="4FAD81A1" w:rsidR="00374BBB" w:rsidRPr="004C1CB8" w:rsidRDefault="00374BBB" w:rsidP="00374BBB">
      <w:pPr>
        <w:spacing w:line="480" w:lineRule="auto"/>
        <w:rPr>
          <w:sz w:val="24"/>
          <w:szCs w:val="24"/>
        </w:rPr>
      </w:pPr>
      <w:r w:rsidRPr="00283FF5">
        <w:rPr>
          <w:sz w:val="24"/>
          <w:szCs w:val="24"/>
        </w:rPr>
        <w:tab/>
        <w:t>Based on the chi</w:t>
      </w:r>
      <w:r>
        <w:rPr>
          <w:sz w:val="24"/>
          <w:szCs w:val="24"/>
        </w:rPr>
        <w:t>-</w:t>
      </w:r>
      <w:r w:rsidRPr="00283FF5">
        <w:rPr>
          <w:sz w:val="24"/>
          <w:szCs w:val="24"/>
        </w:rPr>
        <w:t xml:space="preserve">squared </w:t>
      </w:r>
      <w:r w:rsidRPr="002D6834">
        <w:rPr>
          <w:sz w:val="24"/>
          <w:szCs w:val="24"/>
        </w:rPr>
        <w:t xml:space="preserve">statistic estimating goodness of fit </w:t>
      </w:r>
      <w:r w:rsidRPr="002D6834">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sidRPr="002D6834">
        <w:rPr>
          <w:sz w:val="24"/>
          <w:szCs w:val="24"/>
        </w:rPr>
        <w:fldChar w:fldCharType="separate"/>
      </w:r>
      <w:r w:rsidR="001C1E5F">
        <w:rPr>
          <w:noProof/>
          <w:sz w:val="24"/>
          <w:szCs w:val="24"/>
        </w:rPr>
        <w:t>(Grace, 2006)</w:t>
      </w:r>
      <w:r w:rsidRPr="002D6834">
        <w:rPr>
          <w:sz w:val="24"/>
          <w:szCs w:val="24"/>
        </w:rPr>
        <w:fldChar w:fldCharType="end"/>
      </w:r>
      <w:r w:rsidRPr="002D6834">
        <w:rPr>
          <w:sz w:val="24"/>
          <w:szCs w:val="24"/>
        </w:rPr>
        <w:t xml:space="preserve"> (</w:t>
      </w:r>
      <w:proofErr w:type="spellStart"/>
      <w:r w:rsidRPr="002D6834">
        <w:rPr>
          <w:i/>
          <w:iCs/>
          <w:sz w:val="24"/>
          <w:szCs w:val="24"/>
        </w:rPr>
        <w:t>lavaan</w:t>
      </w:r>
      <w:proofErr w:type="spellEnd"/>
      <w:r w:rsidRPr="002D6834">
        <w:rPr>
          <w:i/>
          <w:iCs/>
          <w:sz w:val="24"/>
          <w:szCs w:val="24"/>
        </w:rPr>
        <w:t>)</w:t>
      </w:r>
      <w:r w:rsidRPr="002D6834">
        <w:rPr>
          <w:sz w:val="24"/>
          <w:szCs w:val="24"/>
        </w:rPr>
        <w:t>, the reduced model was a good representation</w:t>
      </w:r>
      <w:r w:rsidRPr="00283FF5">
        <w:rPr>
          <w:sz w:val="24"/>
          <w:szCs w:val="24"/>
        </w:rPr>
        <w:t xml:space="preserve"> of the </w:t>
      </w:r>
      <w:r>
        <w:rPr>
          <w:sz w:val="24"/>
          <w:szCs w:val="24"/>
        </w:rPr>
        <w:t>relationships among the exogenous and endogenous variables</w:t>
      </w:r>
      <w:ins w:id="93" w:author="Emma Chandler" w:date="2021-08-02T11:45:00Z">
        <w:r w:rsidR="004C1CB8">
          <w:rPr>
            <w:sz w:val="24"/>
            <w:szCs w:val="24"/>
          </w:rPr>
          <w:t xml:space="preserve"> (</w:t>
        </w:r>
        <w:r w:rsidR="004C1CB8">
          <w:rPr>
            <w:rFonts w:cs="Times New Roman"/>
            <w:sz w:val="24"/>
            <w:szCs w:val="24"/>
          </w:rPr>
          <w:t>χ</w:t>
        </w:r>
        <w:r w:rsidR="004C1CB8">
          <w:rPr>
            <w:sz w:val="24"/>
            <w:szCs w:val="24"/>
            <w:vertAlign w:val="superscript"/>
          </w:rPr>
          <w:t>2</w:t>
        </w:r>
        <w:r w:rsidR="004C1CB8">
          <w:rPr>
            <w:sz w:val="24"/>
            <w:szCs w:val="24"/>
          </w:rPr>
          <w:t xml:space="preserve"> p-value </w:t>
        </w:r>
      </w:ins>
      <w:ins w:id="94" w:author="Emma Chandler" w:date="2021-08-02T11:46:00Z">
        <w:r w:rsidR="004C1CB8">
          <w:rPr>
            <w:sz w:val="24"/>
            <w:szCs w:val="24"/>
          </w:rPr>
          <w:t>&gt; 0.05)</w:t>
        </w:r>
      </w:ins>
      <w:r w:rsidRPr="00283FF5">
        <w:rPr>
          <w:sz w:val="24"/>
          <w:szCs w:val="24"/>
        </w:rPr>
        <w:t xml:space="preserve"> for </w:t>
      </w:r>
      <w:del w:id="95" w:author="Emma Chandler" w:date="2021-08-02T11:38:00Z">
        <w:r w:rsidRPr="00283FF5" w:rsidDel="004C1CB8">
          <w:rPr>
            <w:sz w:val="24"/>
            <w:szCs w:val="24"/>
          </w:rPr>
          <w:delText>all but five species</w:delText>
        </w:r>
      </w:del>
      <w:ins w:id="96" w:author="Emma Chandler" w:date="2021-08-02T11:38:00Z">
        <w:r w:rsidR="004C1CB8">
          <w:rPr>
            <w:sz w:val="24"/>
            <w:szCs w:val="24"/>
          </w:rPr>
          <w:t xml:space="preserve">15 </w:t>
        </w:r>
      </w:ins>
      <w:ins w:id="97" w:author="Emma Chandler" w:date="2021-08-02T11:39:00Z">
        <w:r w:rsidR="004C1CB8">
          <w:rPr>
            <w:sz w:val="24"/>
            <w:szCs w:val="24"/>
          </w:rPr>
          <w:t>of the 24 (Table 3)</w:t>
        </w:r>
      </w:ins>
      <w:del w:id="98" w:author="Emma Chandler" w:date="2021-08-02T11:39:00Z">
        <w:r w:rsidRPr="0081502C" w:rsidDel="004C1CB8">
          <w:rPr>
            <w:i/>
            <w:iCs/>
            <w:sz w:val="24"/>
            <w:szCs w:val="24"/>
          </w:rPr>
          <w:delText xml:space="preserve"> </w:delText>
        </w:r>
        <w:r w:rsidDel="004C1CB8">
          <w:rPr>
            <w:i/>
            <w:iCs/>
            <w:sz w:val="24"/>
            <w:szCs w:val="24"/>
          </w:rPr>
          <w:delText>(</w:delText>
        </w:r>
        <w:r w:rsidRPr="00283FF5" w:rsidDel="004C1CB8">
          <w:rPr>
            <w:i/>
            <w:iCs/>
            <w:sz w:val="24"/>
            <w:szCs w:val="24"/>
          </w:rPr>
          <w:delText>Anemone patens</w:delText>
        </w:r>
        <w:r w:rsidRPr="00283FF5" w:rsidDel="004C1CB8">
          <w:rPr>
            <w:sz w:val="24"/>
            <w:szCs w:val="24"/>
          </w:rPr>
          <w:delText xml:space="preserve">, </w:delText>
        </w:r>
        <w:r w:rsidRPr="00283FF5" w:rsidDel="004C1CB8">
          <w:rPr>
            <w:i/>
            <w:iCs/>
            <w:sz w:val="24"/>
            <w:szCs w:val="24"/>
          </w:rPr>
          <w:delText>Caltha palustris</w:delText>
        </w:r>
        <w:r w:rsidRPr="00283FF5" w:rsidDel="004C1CB8">
          <w:rPr>
            <w:sz w:val="24"/>
            <w:szCs w:val="24"/>
          </w:rPr>
          <w:delText xml:space="preserve">, </w:delText>
        </w:r>
        <w:r w:rsidRPr="00283FF5" w:rsidDel="004C1CB8">
          <w:rPr>
            <w:i/>
            <w:iCs/>
            <w:sz w:val="24"/>
            <w:szCs w:val="24"/>
          </w:rPr>
          <w:delText>Lithospermum canescens</w:delText>
        </w:r>
        <w:r w:rsidRPr="00283FF5" w:rsidDel="004C1CB8">
          <w:rPr>
            <w:sz w:val="24"/>
            <w:szCs w:val="24"/>
          </w:rPr>
          <w:delText xml:space="preserve">, </w:delText>
        </w:r>
        <w:r w:rsidRPr="00283FF5" w:rsidDel="004C1CB8">
          <w:rPr>
            <w:i/>
            <w:iCs/>
            <w:sz w:val="24"/>
            <w:szCs w:val="24"/>
          </w:rPr>
          <w:delText>Campanula rotundifolia</w:delText>
        </w:r>
        <w:r w:rsidRPr="00283FF5" w:rsidDel="004C1CB8">
          <w:rPr>
            <w:sz w:val="24"/>
            <w:szCs w:val="24"/>
          </w:rPr>
          <w:delText xml:space="preserve">, and </w:delText>
        </w:r>
        <w:r w:rsidRPr="00283FF5" w:rsidDel="004C1CB8">
          <w:rPr>
            <w:i/>
            <w:iCs/>
            <w:sz w:val="24"/>
            <w:szCs w:val="24"/>
          </w:rPr>
          <w:delText>Amorpha canescens</w:delText>
        </w:r>
        <w:r w:rsidDel="004C1CB8">
          <w:rPr>
            <w:i/>
            <w:iCs/>
            <w:sz w:val="24"/>
            <w:szCs w:val="24"/>
          </w:rPr>
          <w:delText>)</w:delText>
        </w:r>
      </w:del>
      <w:r w:rsidRPr="00283FF5">
        <w:rPr>
          <w:sz w:val="24"/>
          <w:szCs w:val="24"/>
        </w:rPr>
        <w:t xml:space="preserve">. </w:t>
      </w:r>
      <w:del w:id="99" w:author="Emma Chandler" w:date="2021-08-02T11:40:00Z">
        <w:r w:rsidDel="004C1CB8">
          <w:rPr>
            <w:sz w:val="24"/>
            <w:szCs w:val="24"/>
          </w:rPr>
          <w:delText>These five species were removed from further analysis and consideration.</w:delText>
        </w:r>
      </w:del>
      <w:ins w:id="100" w:author="Emma Chandler" w:date="2021-08-02T11:42:00Z">
        <w:r w:rsidR="004C1CB8">
          <w:rPr>
            <w:sz w:val="24"/>
            <w:szCs w:val="24"/>
          </w:rPr>
          <w:t xml:space="preserve"> </w:t>
        </w:r>
      </w:ins>
      <w:ins w:id="101" w:author="Emma Chandler" w:date="2021-08-02T11:43:00Z">
        <w:r w:rsidR="004C1CB8">
          <w:rPr>
            <w:sz w:val="24"/>
            <w:szCs w:val="24"/>
          </w:rPr>
          <w:t>For another fit index (CFI)</w:t>
        </w:r>
      </w:ins>
      <w:ins w:id="102" w:author="Emma Chandler" w:date="2021-08-02T11:44:00Z">
        <w:r w:rsidR="004C1CB8">
          <w:rPr>
            <w:sz w:val="24"/>
            <w:szCs w:val="24"/>
          </w:rPr>
          <w:t>,</w:t>
        </w:r>
      </w:ins>
      <w:ins w:id="103" w:author="Emma Chandler" w:date="2021-08-02T11:43:00Z">
        <w:r w:rsidR="004C1CB8">
          <w:rPr>
            <w:sz w:val="24"/>
            <w:szCs w:val="24"/>
          </w:rPr>
          <w:t xml:space="preserve"> </w:t>
        </w:r>
      </w:ins>
      <w:ins w:id="104" w:author="Emma Chandler" w:date="2021-08-02T11:44:00Z">
        <w:r w:rsidR="004C1CB8">
          <w:rPr>
            <w:sz w:val="24"/>
            <w:szCs w:val="24"/>
          </w:rPr>
          <w:t>the model was a good fit</w:t>
        </w:r>
      </w:ins>
      <w:ins w:id="105" w:author="Emma Chandler" w:date="2021-08-02T11:45:00Z">
        <w:r w:rsidR="004C1CB8">
          <w:rPr>
            <w:sz w:val="24"/>
            <w:szCs w:val="24"/>
          </w:rPr>
          <w:t xml:space="preserve"> (&gt;</w:t>
        </w:r>
      </w:ins>
      <w:ins w:id="106" w:author="Emma Chandler" w:date="2021-08-02T11:46:00Z">
        <w:r w:rsidR="004C1CB8">
          <w:rPr>
            <w:sz w:val="24"/>
            <w:szCs w:val="24"/>
          </w:rPr>
          <w:t xml:space="preserve"> </w:t>
        </w:r>
      </w:ins>
      <w:ins w:id="107" w:author="Emma Chandler" w:date="2021-08-02T11:45:00Z">
        <w:r w:rsidR="004C1CB8">
          <w:rPr>
            <w:sz w:val="24"/>
            <w:szCs w:val="24"/>
          </w:rPr>
          <w:t>0.95)</w:t>
        </w:r>
      </w:ins>
      <w:ins w:id="108" w:author="Emma Chandler" w:date="2021-08-02T11:44:00Z">
        <w:r w:rsidR="004C1CB8">
          <w:rPr>
            <w:sz w:val="24"/>
            <w:szCs w:val="24"/>
          </w:rPr>
          <w:t xml:space="preserve"> for 14 of the 24 species</w:t>
        </w:r>
      </w:ins>
      <w:ins w:id="109" w:author="Emma Chandler" w:date="2021-08-02T11:45:00Z">
        <w:r w:rsidR="004C1CB8">
          <w:rPr>
            <w:sz w:val="24"/>
            <w:szCs w:val="24"/>
          </w:rPr>
          <w:t xml:space="preserve"> (Table 3).</w:t>
        </w:r>
      </w:ins>
      <w:ins w:id="110" w:author="Emma Chandler" w:date="2021-08-02T11:53:00Z">
        <w:r w:rsidR="00620172">
          <w:rPr>
            <w:sz w:val="24"/>
            <w:szCs w:val="24"/>
          </w:rPr>
          <w:t xml:space="preserve"> All species </w:t>
        </w:r>
        <w:commentRangeStart w:id="111"/>
        <w:r w:rsidR="00620172">
          <w:rPr>
            <w:sz w:val="24"/>
            <w:szCs w:val="24"/>
          </w:rPr>
          <w:t>were included in our analysis.</w:t>
        </w:r>
      </w:ins>
      <w:del w:id="112" w:author="Emma Chandler" w:date="2021-08-02T11:40:00Z">
        <w:r w:rsidDel="004C1CB8">
          <w:rPr>
            <w:sz w:val="24"/>
            <w:szCs w:val="24"/>
          </w:rPr>
          <w:delText xml:space="preserve">  </w:delText>
        </w:r>
        <w:r w:rsidRPr="00283FF5" w:rsidDel="004C1CB8">
          <w:rPr>
            <w:i/>
            <w:iCs/>
            <w:sz w:val="24"/>
            <w:szCs w:val="24"/>
          </w:rPr>
          <w:delText xml:space="preserve"> </w:delText>
        </w:r>
      </w:del>
      <w:commentRangeEnd w:id="111"/>
      <w:r w:rsidR="00620172">
        <w:rPr>
          <w:rStyle w:val="CommentReference"/>
        </w:rPr>
        <w:commentReference w:id="111"/>
      </w:r>
    </w:p>
    <w:p w14:paraId="6E5F22F4" w14:textId="1AAE2E61" w:rsidR="00374BBB" w:rsidRPr="00E87C27" w:rsidRDefault="00374BBB" w:rsidP="00374BBB">
      <w:pPr>
        <w:spacing w:line="480" w:lineRule="auto"/>
        <w:ind w:firstLine="720"/>
        <w:rPr>
          <w:sz w:val="24"/>
          <w:szCs w:val="24"/>
        </w:rPr>
      </w:pPr>
      <w:r>
        <w:rPr>
          <w:sz w:val="24"/>
          <w:szCs w:val="24"/>
        </w:rPr>
        <w:t xml:space="preserve">The results of path analysis are presented in </w:t>
      </w:r>
      <w:r w:rsidRPr="009A6C07">
        <w:rPr>
          <w:sz w:val="24"/>
          <w:szCs w:val="24"/>
        </w:rPr>
        <w:t>Figure 3</w:t>
      </w:r>
      <w:ins w:id="113" w:author="Emma Chandler" w:date="2021-08-02T11:47:00Z">
        <w:r w:rsidR="004C1CB8">
          <w:rPr>
            <w:sz w:val="24"/>
            <w:szCs w:val="24"/>
          </w:rPr>
          <w:t xml:space="preserve">, </w:t>
        </w:r>
      </w:ins>
      <w:ins w:id="114" w:author="Emma Chandler" w:date="2021-08-02T11:48:00Z">
        <w:r w:rsidR="00620172">
          <w:rPr>
            <w:sz w:val="24"/>
            <w:szCs w:val="24"/>
          </w:rPr>
          <w:t>showing direct effects, and</w:t>
        </w:r>
      </w:ins>
      <w:del w:id="115" w:author="Emma Chandler" w:date="2021-08-02T11:47:00Z">
        <w:r w:rsidDel="004C1CB8">
          <w:rPr>
            <w:sz w:val="24"/>
            <w:szCs w:val="24"/>
          </w:rPr>
          <w:delText xml:space="preserve"> </w:delText>
        </w:r>
      </w:del>
      <w:del w:id="116" w:author="Emma Chandler" w:date="2021-08-02T11:48:00Z">
        <w:r w:rsidDel="004C1CB8">
          <w:rPr>
            <w:sz w:val="24"/>
            <w:szCs w:val="24"/>
          </w:rPr>
          <w:delText>and</w:delText>
        </w:r>
      </w:del>
      <w:r>
        <w:rPr>
          <w:sz w:val="24"/>
          <w:szCs w:val="24"/>
        </w:rPr>
        <w:t xml:space="preserve"> Table 1</w:t>
      </w:r>
      <w:ins w:id="117" w:author="Emma Chandler" w:date="2021-08-02T11:47:00Z">
        <w:r w:rsidR="004C1CB8">
          <w:rPr>
            <w:sz w:val="24"/>
            <w:szCs w:val="24"/>
          </w:rPr>
          <w:t>, showing indirect effects,</w:t>
        </w:r>
      </w:ins>
      <w:r w:rsidRPr="00E87C27">
        <w:rPr>
          <w:sz w:val="24"/>
          <w:szCs w:val="24"/>
        </w:rPr>
        <w:t xml:space="preserve"> for each </w:t>
      </w:r>
      <w:del w:id="118" w:author="Emma Chandler" w:date="2021-08-02T11:48:00Z">
        <w:r w:rsidRPr="00E87C27" w:rsidDel="00620172">
          <w:rPr>
            <w:sz w:val="24"/>
            <w:szCs w:val="24"/>
          </w:rPr>
          <w:delText xml:space="preserve">of the remaining </w:delText>
        </w:r>
      </w:del>
      <w:r w:rsidRPr="00E87C27">
        <w:rPr>
          <w:sz w:val="24"/>
          <w:szCs w:val="24"/>
        </w:rPr>
        <w:t xml:space="preserve">species arranged by order of seasonal flowering sequence. The direct relationship between </w:t>
      </w:r>
      <w:del w:id="119" w:author="Emma Chandler" w:date="2021-08-02T11:48:00Z">
        <w:r w:rsidRPr="00E87C27" w:rsidDel="00620172">
          <w:rPr>
            <w:sz w:val="24"/>
            <w:szCs w:val="24"/>
          </w:rPr>
          <w:delText xml:space="preserve">AGDU </w:delText>
        </w:r>
      </w:del>
      <w:ins w:id="120" w:author="Emma Chandler" w:date="2021-08-02T11:48:00Z">
        <w:r w:rsidR="00620172">
          <w:rPr>
            <w:sz w:val="24"/>
            <w:szCs w:val="24"/>
          </w:rPr>
          <w:t>ST</w:t>
        </w:r>
        <w:r w:rsidR="00620172" w:rsidRPr="00E87C27">
          <w:rPr>
            <w:sz w:val="24"/>
            <w:szCs w:val="24"/>
          </w:rPr>
          <w:t xml:space="preserve"> </w:t>
        </w:r>
      </w:ins>
      <w:r w:rsidRPr="00E87C27">
        <w:rPr>
          <w:sz w:val="24"/>
          <w:szCs w:val="24"/>
        </w:rPr>
        <w:t xml:space="preserve">and FFD was significant in 12 out of </w:t>
      </w:r>
      <w:ins w:id="121" w:author="Emma Chandler" w:date="2021-08-02T11:49:00Z">
        <w:r w:rsidR="00620172">
          <w:rPr>
            <w:sz w:val="24"/>
            <w:szCs w:val="24"/>
          </w:rPr>
          <w:t xml:space="preserve">24 </w:t>
        </w:r>
      </w:ins>
      <w:del w:id="122" w:author="Emma Chandler" w:date="2021-08-02T11:49:00Z">
        <w:r w:rsidRPr="00E87C27" w:rsidDel="00620172">
          <w:rPr>
            <w:sz w:val="24"/>
            <w:szCs w:val="24"/>
          </w:rPr>
          <w:delText xml:space="preserve">19 </w:delText>
        </w:r>
      </w:del>
      <w:r w:rsidRPr="00E87C27">
        <w:rPr>
          <w:sz w:val="24"/>
          <w:szCs w:val="24"/>
        </w:rPr>
        <w:t xml:space="preserve">species analyzed suggesting an important role of temperature in determining flowering time for </w:t>
      </w:r>
      <w:proofErr w:type="gramStart"/>
      <w:r w:rsidRPr="00E87C27">
        <w:rPr>
          <w:sz w:val="24"/>
          <w:szCs w:val="24"/>
        </w:rPr>
        <w:t>a majority of</w:t>
      </w:r>
      <w:proofErr w:type="gramEnd"/>
      <w:r w:rsidRPr="00E87C27">
        <w:rPr>
          <w:sz w:val="24"/>
          <w:szCs w:val="24"/>
        </w:rPr>
        <w:t xml:space="preserve"> species. All twelve species with significant </w:t>
      </w:r>
      <w:del w:id="123" w:author="Emma Chandler" w:date="2021-08-02T11:55:00Z">
        <w:r w:rsidRPr="00E87C27" w:rsidDel="00620172">
          <w:rPr>
            <w:sz w:val="24"/>
            <w:szCs w:val="24"/>
          </w:rPr>
          <w:delText xml:space="preserve">AGDU </w:delText>
        </w:r>
      </w:del>
      <w:ins w:id="124" w:author="Emma Chandler" w:date="2021-08-02T11:55:00Z">
        <w:r w:rsidR="00620172">
          <w:rPr>
            <w:sz w:val="24"/>
            <w:szCs w:val="24"/>
          </w:rPr>
          <w:t>ST</w:t>
        </w:r>
        <w:r w:rsidR="00620172" w:rsidRPr="00E87C27">
          <w:rPr>
            <w:sz w:val="24"/>
            <w:szCs w:val="24"/>
          </w:rPr>
          <w:t xml:space="preserve"> </w:t>
        </w:r>
      </w:ins>
      <w:r w:rsidRPr="00E87C27">
        <w:rPr>
          <w:sz w:val="24"/>
          <w:szCs w:val="24"/>
        </w:rPr>
        <w:t xml:space="preserve">effects had </w:t>
      </w:r>
      <w:del w:id="125" w:author="Emma Chandler" w:date="2021-08-02T11:55:00Z">
        <w:r w:rsidRPr="00E87C27" w:rsidDel="00620172">
          <w:rPr>
            <w:sz w:val="24"/>
            <w:szCs w:val="24"/>
          </w:rPr>
          <w:delText xml:space="preserve">positive </w:delText>
        </w:r>
      </w:del>
      <w:ins w:id="126" w:author="Emma Chandler" w:date="2021-08-02T11:55:00Z">
        <w:r w:rsidR="00620172">
          <w:rPr>
            <w:sz w:val="24"/>
            <w:szCs w:val="24"/>
          </w:rPr>
          <w:t>negative regression</w:t>
        </w:r>
        <w:r w:rsidR="00620172" w:rsidRPr="00E87C27">
          <w:rPr>
            <w:sz w:val="24"/>
            <w:szCs w:val="24"/>
          </w:rPr>
          <w:t xml:space="preserve"> </w:t>
        </w:r>
      </w:ins>
      <w:r w:rsidRPr="00E87C27">
        <w:rPr>
          <w:sz w:val="24"/>
          <w:szCs w:val="24"/>
        </w:rPr>
        <w:t xml:space="preserve">coefficients, indicating that warmer temperatures earlier in the year led to earlier flowering.  </w:t>
      </w:r>
      <w:del w:id="127" w:author="Emma Chandler" w:date="2021-08-02T11:56:00Z">
        <w:r w:rsidRPr="00E87C27" w:rsidDel="00620172">
          <w:rPr>
            <w:sz w:val="24"/>
            <w:szCs w:val="24"/>
          </w:rPr>
          <w:delText>The five first flowering species had strong and significant relationships between</w:delText>
        </w:r>
      </w:del>
      <w:ins w:id="128" w:author="Emma Chandler" w:date="2021-08-02T11:56:00Z">
        <w:r w:rsidR="00620172">
          <w:rPr>
            <w:sz w:val="24"/>
            <w:szCs w:val="24"/>
          </w:rPr>
          <w:t>Most species with a significant relationship between</w:t>
        </w:r>
      </w:ins>
      <w:r w:rsidRPr="00E87C27">
        <w:rPr>
          <w:sz w:val="24"/>
          <w:szCs w:val="24"/>
        </w:rPr>
        <w:t xml:space="preserve"> </w:t>
      </w:r>
      <w:del w:id="129" w:author="Emma Chandler" w:date="2021-08-02T11:55:00Z">
        <w:r w:rsidRPr="00E87C27" w:rsidDel="00620172">
          <w:rPr>
            <w:sz w:val="24"/>
            <w:szCs w:val="24"/>
          </w:rPr>
          <w:delText xml:space="preserve">AGDU </w:delText>
        </w:r>
      </w:del>
      <w:ins w:id="130" w:author="Emma Chandler" w:date="2021-08-02T11:56:00Z">
        <w:r w:rsidR="00620172">
          <w:rPr>
            <w:sz w:val="24"/>
            <w:szCs w:val="24"/>
          </w:rPr>
          <w:t>ST</w:t>
        </w:r>
      </w:ins>
      <w:ins w:id="131" w:author="Emma Chandler" w:date="2021-08-02T11:55:00Z">
        <w:r w:rsidR="00620172" w:rsidRPr="00E87C27">
          <w:rPr>
            <w:sz w:val="24"/>
            <w:szCs w:val="24"/>
          </w:rPr>
          <w:t xml:space="preserve"> </w:t>
        </w:r>
      </w:ins>
      <w:r w:rsidRPr="00E87C27">
        <w:rPr>
          <w:sz w:val="24"/>
          <w:szCs w:val="24"/>
        </w:rPr>
        <w:t>and FFD</w:t>
      </w:r>
      <w:ins w:id="132" w:author="Emma Chandler" w:date="2021-08-02T11:56:00Z">
        <w:r w:rsidR="00620172">
          <w:rPr>
            <w:sz w:val="24"/>
            <w:szCs w:val="24"/>
          </w:rPr>
          <w:t xml:space="preserve"> were early flowering species</w:t>
        </w:r>
      </w:ins>
      <w:r w:rsidRPr="00E87C27">
        <w:rPr>
          <w:sz w:val="24"/>
          <w:szCs w:val="24"/>
        </w:rPr>
        <w:t xml:space="preserve">. </w:t>
      </w:r>
      <w:del w:id="133" w:author="Emma Chandler" w:date="2021-08-02T11:57:00Z">
        <w:r w:rsidRPr="00E87C27" w:rsidDel="00620172">
          <w:rPr>
            <w:sz w:val="24"/>
            <w:szCs w:val="24"/>
          </w:rPr>
          <w:delText xml:space="preserve">Later flowering species typically had weaker, inconclusive </w:delText>
        </w:r>
        <w:r w:rsidRPr="00E87C27" w:rsidDel="00620172">
          <w:rPr>
            <w:sz w:val="24"/>
            <w:szCs w:val="24"/>
          </w:rPr>
          <w:lastRenderedPageBreak/>
          <w:delText xml:space="preserve">relationships and few were significant. </w:delText>
        </w:r>
      </w:del>
      <w:r>
        <w:rPr>
          <w:sz w:val="24"/>
          <w:szCs w:val="24"/>
        </w:rPr>
        <w:t xml:space="preserve">For the direct effect of </w:t>
      </w:r>
      <w:del w:id="134" w:author="Emma Chandler" w:date="2021-08-02T11:57:00Z">
        <w:r w:rsidDel="00620172">
          <w:rPr>
            <w:sz w:val="24"/>
            <w:szCs w:val="24"/>
          </w:rPr>
          <w:delText xml:space="preserve">AGDU </w:delText>
        </w:r>
      </w:del>
      <w:ins w:id="135" w:author="Emma Chandler" w:date="2021-08-02T11:57:00Z">
        <w:r w:rsidR="00620172">
          <w:rPr>
            <w:sz w:val="24"/>
            <w:szCs w:val="24"/>
          </w:rPr>
          <w:t>ST</w:t>
        </w:r>
        <w:r w:rsidR="00620172">
          <w:rPr>
            <w:sz w:val="24"/>
            <w:szCs w:val="24"/>
          </w:rPr>
          <w:t xml:space="preserve"> </w:t>
        </w:r>
      </w:ins>
      <w:r>
        <w:rPr>
          <w:sz w:val="24"/>
          <w:szCs w:val="24"/>
        </w:rPr>
        <w:t xml:space="preserve">on SPDX, </w:t>
      </w:r>
      <w:del w:id="136" w:author="Emma Chandler" w:date="2021-08-02T11:58:00Z">
        <w:r w:rsidDel="00620172">
          <w:rPr>
            <w:sz w:val="24"/>
            <w:szCs w:val="24"/>
          </w:rPr>
          <w:delText xml:space="preserve">only </w:delText>
        </w:r>
      </w:del>
      <w:del w:id="137" w:author="Emma Chandler" w:date="2021-08-02T11:57:00Z">
        <w:r w:rsidDel="00620172">
          <w:rPr>
            <w:sz w:val="24"/>
            <w:szCs w:val="24"/>
          </w:rPr>
          <w:delText>5</w:delText>
        </w:r>
      </w:del>
      <w:ins w:id="138" w:author="Emma Chandler" w:date="2021-08-02T11:58:00Z">
        <w:r w:rsidR="00620172">
          <w:rPr>
            <w:sz w:val="24"/>
            <w:szCs w:val="24"/>
          </w:rPr>
          <w:t>12</w:t>
        </w:r>
      </w:ins>
      <w:r>
        <w:rPr>
          <w:sz w:val="24"/>
          <w:szCs w:val="24"/>
        </w:rPr>
        <w:t xml:space="preserve"> of </w:t>
      </w:r>
      <w:ins w:id="139" w:author="Emma Chandler" w:date="2021-08-02T11:58:00Z">
        <w:r w:rsidR="00620172">
          <w:rPr>
            <w:sz w:val="24"/>
            <w:szCs w:val="24"/>
          </w:rPr>
          <w:t>24</w:t>
        </w:r>
      </w:ins>
      <w:del w:id="140" w:author="Emma Chandler" w:date="2021-08-02T11:58:00Z">
        <w:r w:rsidDel="00620172">
          <w:rPr>
            <w:sz w:val="24"/>
            <w:szCs w:val="24"/>
          </w:rPr>
          <w:delText>19</w:delText>
        </w:r>
      </w:del>
      <w:r>
        <w:rPr>
          <w:sz w:val="24"/>
          <w:szCs w:val="24"/>
        </w:rPr>
        <w:t xml:space="preserve"> </w:t>
      </w:r>
      <w:ins w:id="141" w:author="Emma Chandler" w:date="2021-08-02T11:58:00Z">
        <w:r w:rsidR="000F354E">
          <w:rPr>
            <w:sz w:val="24"/>
            <w:szCs w:val="24"/>
          </w:rPr>
          <w:t xml:space="preserve">species </w:t>
        </w:r>
      </w:ins>
      <w:r>
        <w:rPr>
          <w:sz w:val="24"/>
          <w:szCs w:val="24"/>
        </w:rPr>
        <w:t xml:space="preserve">were significant and </w:t>
      </w:r>
      <w:del w:id="142" w:author="Emma Chandler" w:date="2021-08-02T11:58:00Z">
        <w:r w:rsidDel="000F354E">
          <w:rPr>
            <w:sz w:val="24"/>
            <w:szCs w:val="24"/>
          </w:rPr>
          <w:delText xml:space="preserve">all </w:delText>
        </w:r>
      </w:del>
      <w:ins w:id="143" w:author="Emma Chandler" w:date="2021-08-02T11:58:00Z">
        <w:r w:rsidR="000F354E">
          <w:rPr>
            <w:sz w:val="24"/>
            <w:szCs w:val="24"/>
          </w:rPr>
          <w:t>most</w:t>
        </w:r>
        <w:r w:rsidR="000F354E">
          <w:rPr>
            <w:sz w:val="24"/>
            <w:szCs w:val="24"/>
          </w:rPr>
          <w:t xml:space="preserve"> </w:t>
        </w:r>
      </w:ins>
      <w:r>
        <w:rPr>
          <w:sz w:val="24"/>
          <w:szCs w:val="24"/>
        </w:rPr>
        <w:t xml:space="preserve">regression coefficients were weakly </w:t>
      </w:r>
      <w:del w:id="144" w:author="Emma Chandler" w:date="2021-08-02T11:58:00Z">
        <w:r w:rsidDel="000F354E">
          <w:rPr>
            <w:sz w:val="24"/>
            <w:szCs w:val="24"/>
          </w:rPr>
          <w:delText>positive</w:delText>
        </w:r>
      </w:del>
      <w:ins w:id="145" w:author="Emma Chandler" w:date="2021-08-02T11:58:00Z">
        <w:r w:rsidR="000F354E">
          <w:rPr>
            <w:sz w:val="24"/>
            <w:szCs w:val="24"/>
          </w:rPr>
          <w:t>negative</w:t>
        </w:r>
      </w:ins>
      <w:ins w:id="146" w:author="Emma Chandler" w:date="2021-08-02T11:59:00Z">
        <w:r w:rsidR="000F354E">
          <w:rPr>
            <w:sz w:val="24"/>
            <w:szCs w:val="24"/>
          </w:rPr>
          <w:t>. This means that the higher the spring temperature, the lower the snowpack on day X</w:t>
        </w:r>
      </w:ins>
      <w:r w:rsidRPr="00E87C27">
        <w:rPr>
          <w:sz w:val="24"/>
          <w:szCs w:val="24"/>
        </w:rPr>
        <w:t xml:space="preserve">. </w:t>
      </w:r>
      <w:del w:id="147" w:author="Emma Chandler" w:date="2021-08-02T12:03:00Z">
        <w:r w:rsidRPr="00E87C27" w:rsidDel="000F354E">
          <w:rPr>
            <w:sz w:val="24"/>
            <w:szCs w:val="24"/>
          </w:rPr>
          <w:delText>Winter temperatures (</w:delText>
        </w:r>
      </w:del>
      <w:del w:id="148" w:author="Emma Chandler" w:date="2021-08-02T12:00:00Z">
        <w:r w:rsidRPr="00E87C27" w:rsidDel="000F354E">
          <w:rPr>
            <w:sz w:val="24"/>
            <w:szCs w:val="24"/>
          </w:rPr>
          <w:delText>AGDU</w:delText>
        </w:r>
      </w:del>
      <w:del w:id="149" w:author="Emma Chandler" w:date="2021-08-02T12:03:00Z">
        <w:r w:rsidRPr="00E87C27" w:rsidDel="000F354E">
          <w:rPr>
            <w:sz w:val="24"/>
            <w:szCs w:val="24"/>
          </w:rPr>
          <w:delText xml:space="preserve">) also had indirect effects on flowering time (FFD) through intermediary effects on the snowpack in March (SPDX) for </w:delText>
        </w:r>
      </w:del>
      <w:ins w:id="150" w:author="Emma Chandler" w:date="2021-08-02T12:01:00Z">
        <w:r w:rsidR="000F354E">
          <w:rPr>
            <w:sz w:val="24"/>
            <w:szCs w:val="24"/>
          </w:rPr>
          <w:t xml:space="preserve">Only </w:t>
        </w:r>
      </w:ins>
      <w:del w:id="151" w:author="Emma Chandler" w:date="2021-08-02T12:01:00Z">
        <w:r w:rsidDel="000F354E">
          <w:rPr>
            <w:sz w:val="24"/>
            <w:szCs w:val="24"/>
          </w:rPr>
          <w:delText>1</w:delText>
        </w:r>
      </w:del>
      <w:ins w:id="152" w:author="Emma Chandler" w:date="2021-08-02T12:01:00Z">
        <w:r w:rsidR="000F354E">
          <w:rPr>
            <w:sz w:val="24"/>
            <w:szCs w:val="24"/>
          </w:rPr>
          <w:t>one</w:t>
        </w:r>
      </w:ins>
      <w:del w:id="153" w:author="Emma Chandler" w:date="2021-08-02T12:01:00Z">
        <w:r w:rsidDel="000F354E">
          <w:rPr>
            <w:sz w:val="24"/>
            <w:szCs w:val="24"/>
          </w:rPr>
          <w:delText xml:space="preserve"> </w:delText>
        </w:r>
      </w:del>
      <w:ins w:id="154" w:author="Emma Chandler" w:date="2021-08-02T12:01:00Z">
        <w:r w:rsidR="000F354E">
          <w:rPr>
            <w:sz w:val="24"/>
            <w:szCs w:val="24"/>
          </w:rPr>
          <w:t xml:space="preserve"> </w:t>
        </w:r>
      </w:ins>
      <w:r w:rsidRPr="00E87C27">
        <w:rPr>
          <w:sz w:val="24"/>
          <w:szCs w:val="24"/>
        </w:rPr>
        <w:t>species</w:t>
      </w:r>
      <w:ins w:id="155" w:author="Emma Chandler" w:date="2021-08-02T12:02:00Z">
        <w:r w:rsidR="000F354E">
          <w:rPr>
            <w:sz w:val="24"/>
            <w:szCs w:val="24"/>
          </w:rPr>
          <w:t xml:space="preserve"> </w:t>
        </w:r>
        <w:r w:rsidR="000F354E" w:rsidRPr="00E87C27">
          <w:rPr>
            <w:sz w:val="24"/>
            <w:szCs w:val="24"/>
          </w:rPr>
          <w:t>(</w:t>
        </w:r>
        <w:r w:rsidR="000F354E">
          <w:rPr>
            <w:i/>
            <w:sz w:val="24"/>
            <w:szCs w:val="24"/>
          </w:rPr>
          <w:t xml:space="preserve">Ranunculus </w:t>
        </w:r>
        <w:proofErr w:type="spellStart"/>
        <w:r w:rsidR="000F354E">
          <w:rPr>
            <w:i/>
            <w:sz w:val="24"/>
            <w:szCs w:val="24"/>
          </w:rPr>
          <w:t>abortivus</w:t>
        </w:r>
        <w:proofErr w:type="spellEnd"/>
        <w:r w:rsidR="000F354E">
          <w:rPr>
            <w:sz w:val="24"/>
            <w:szCs w:val="24"/>
          </w:rPr>
          <w:t xml:space="preserve">) </w:t>
        </w:r>
        <w:r w:rsidR="000F354E" w:rsidRPr="00E87C27">
          <w:rPr>
            <w:sz w:val="24"/>
            <w:szCs w:val="24"/>
          </w:rPr>
          <w:t xml:space="preserve">had </w:t>
        </w:r>
        <w:r w:rsidR="000F354E">
          <w:rPr>
            <w:sz w:val="24"/>
            <w:szCs w:val="24"/>
          </w:rPr>
          <w:t xml:space="preserve">an </w:t>
        </w:r>
        <w:r w:rsidR="000F354E" w:rsidRPr="00E87C27">
          <w:rPr>
            <w:sz w:val="24"/>
            <w:szCs w:val="24"/>
          </w:rPr>
          <w:t>indirect effect</w:t>
        </w:r>
        <w:r w:rsidR="000F354E">
          <w:rPr>
            <w:sz w:val="24"/>
            <w:szCs w:val="24"/>
          </w:rPr>
          <w:t xml:space="preserve"> of </w:t>
        </w:r>
      </w:ins>
      <w:ins w:id="156" w:author="Emma Chandler" w:date="2021-08-02T12:03:00Z">
        <w:r w:rsidR="000F354E">
          <w:rPr>
            <w:sz w:val="24"/>
            <w:szCs w:val="24"/>
          </w:rPr>
          <w:t>spring temperature</w:t>
        </w:r>
      </w:ins>
      <w:ins w:id="157" w:author="Emma Chandler" w:date="2021-08-02T12:02:00Z">
        <w:r w:rsidR="000F354E" w:rsidRPr="00E87C27">
          <w:rPr>
            <w:sz w:val="24"/>
            <w:szCs w:val="24"/>
          </w:rPr>
          <w:t xml:space="preserve"> on flowering time (FFD) through intermediary effects on the snowpack in March (SPDX)</w:t>
        </w:r>
      </w:ins>
      <w:del w:id="158" w:author="Emma Chandler" w:date="2021-08-02T12:02:00Z">
        <w:r w:rsidRPr="00E87C27" w:rsidDel="000F354E">
          <w:rPr>
            <w:sz w:val="24"/>
            <w:szCs w:val="24"/>
          </w:rPr>
          <w:delText xml:space="preserve"> (</w:delText>
        </w:r>
      </w:del>
      <w:del w:id="159" w:author="Emma Chandler" w:date="2021-08-02T12:00:00Z">
        <w:r w:rsidRPr="000F354E" w:rsidDel="000F354E">
          <w:rPr>
            <w:i/>
            <w:sz w:val="24"/>
            <w:szCs w:val="24"/>
          </w:rPr>
          <w:delText>Zigadenus elegans</w:delText>
        </w:r>
      </w:del>
      <w:r w:rsidRPr="00E87C27">
        <w:rPr>
          <w:sz w:val="24"/>
          <w:szCs w:val="24"/>
        </w:rPr>
        <w:t xml:space="preserve">).  </w:t>
      </w:r>
    </w:p>
    <w:p w14:paraId="52CCE692" w14:textId="233496A6" w:rsidR="00374BBB" w:rsidRDefault="00374BBB" w:rsidP="00374BBB">
      <w:pPr>
        <w:spacing w:line="480" w:lineRule="auto"/>
        <w:ind w:firstLine="720"/>
        <w:rPr>
          <w:sz w:val="24"/>
          <w:szCs w:val="24"/>
        </w:rPr>
      </w:pPr>
      <w:r w:rsidRPr="00E87C27">
        <w:rPr>
          <w:sz w:val="24"/>
          <w:szCs w:val="24"/>
        </w:rPr>
        <w:t xml:space="preserve">The relationship between snowfall in the winter months (TSNOW) and snowpack in March (SPDX) was a predictably strong one. The path coefficient between the two variables was positive and significant for all species. TSNOW was expected to be related to SPDX because both describe winter snowfall. However, only </w:t>
      </w:r>
      <w:del w:id="160" w:author="Emma Chandler" w:date="2021-08-02T12:04:00Z">
        <w:r w:rsidRPr="00E87C27" w:rsidDel="000F354E">
          <w:rPr>
            <w:sz w:val="24"/>
            <w:szCs w:val="24"/>
          </w:rPr>
          <w:delText xml:space="preserve">three </w:delText>
        </w:r>
      </w:del>
      <w:ins w:id="161" w:author="Emma Chandler" w:date="2021-08-02T12:04:00Z">
        <w:r w:rsidR="000F354E">
          <w:rPr>
            <w:sz w:val="24"/>
            <w:szCs w:val="24"/>
          </w:rPr>
          <w:t>6</w:t>
        </w:r>
        <w:r w:rsidR="000F354E" w:rsidRPr="00E87C27">
          <w:rPr>
            <w:sz w:val="24"/>
            <w:szCs w:val="24"/>
          </w:rPr>
          <w:t xml:space="preserve"> </w:t>
        </w:r>
      </w:ins>
      <w:r w:rsidRPr="00E87C27">
        <w:rPr>
          <w:sz w:val="24"/>
          <w:szCs w:val="24"/>
        </w:rPr>
        <w:t xml:space="preserve">out of the 19 species had a significant relationship between SPDX and FFD. In </w:t>
      </w:r>
      <w:del w:id="162" w:author="Emma Chandler" w:date="2021-08-02T12:04:00Z">
        <w:r w:rsidRPr="00E87C27" w:rsidDel="000F354E">
          <w:rPr>
            <w:sz w:val="24"/>
            <w:szCs w:val="24"/>
          </w:rPr>
          <w:delText xml:space="preserve">one </w:delText>
        </w:r>
      </w:del>
      <w:ins w:id="163" w:author="Emma Chandler" w:date="2021-08-02T12:04:00Z">
        <w:r w:rsidR="000F354E">
          <w:rPr>
            <w:sz w:val="24"/>
            <w:szCs w:val="24"/>
          </w:rPr>
          <w:t>two</w:t>
        </w:r>
        <w:r w:rsidR="000F354E" w:rsidRPr="00E87C27">
          <w:rPr>
            <w:sz w:val="24"/>
            <w:szCs w:val="24"/>
          </w:rPr>
          <w:t xml:space="preserve"> </w:t>
        </w:r>
      </w:ins>
      <w:r w:rsidRPr="00E87C27">
        <w:rPr>
          <w:sz w:val="24"/>
          <w:szCs w:val="24"/>
        </w:rPr>
        <w:t>species (</w:t>
      </w:r>
      <w:r w:rsidRPr="00E87C27">
        <w:rPr>
          <w:i/>
          <w:sz w:val="24"/>
          <w:szCs w:val="24"/>
        </w:rPr>
        <w:t xml:space="preserve">Cypripedium </w:t>
      </w:r>
      <w:proofErr w:type="spellStart"/>
      <w:r w:rsidRPr="00E87C27">
        <w:rPr>
          <w:i/>
          <w:sz w:val="24"/>
          <w:szCs w:val="24"/>
        </w:rPr>
        <w:t>candidum</w:t>
      </w:r>
      <w:proofErr w:type="spellEnd"/>
      <w:ins w:id="164" w:author="Emma Chandler" w:date="2021-08-02T12:04:00Z">
        <w:r w:rsidR="000F354E">
          <w:rPr>
            <w:i/>
            <w:sz w:val="24"/>
            <w:szCs w:val="24"/>
          </w:rPr>
          <w:t xml:space="preserve"> </w:t>
        </w:r>
        <w:r w:rsidR="000F354E">
          <w:rPr>
            <w:iCs/>
            <w:sz w:val="24"/>
            <w:szCs w:val="24"/>
          </w:rPr>
          <w:t xml:space="preserve">and </w:t>
        </w:r>
        <w:r w:rsidR="000F354E">
          <w:rPr>
            <w:i/>
            <w:sz w:val="24"/>
            <w:szCs w:val="24"/>
          </w:rPr>
          <w:t xml:space="preserve">Amorpha </w:t>
        </w:r>
        <w:proofErr w:type="spellStart"/>
        <w:r w:rsidR="000F354E">
          <w:rPr>
            <w:i/>
            <w:sz w:val="24"/>
            <w:szCs w:val="24"/>
          </w:rPr>
          <w:t>canesc</w:t>
        </w:r>
      </w:ins>
      <w:ins w:id="165" w:author="Emma Chandler" w:date="2021-08-02T12:05:00Z">
        <w:r w:rsidR="000F354E">
          <w:rPr>
            <w:i/>
            <w:sz w:val="24"/>
            <w:szCs w:val="24"/>
          </w:rPr>
          <w:t>ens</w:t>
        </w:r>
      </w:ins>
      <w:proofErr w:type="spellEnd"/>
      <w:r w:rsidRPr="00E87C27">
        <w:rPr>
          <w:sz w:val="24"/>
          <w:szCs w:val="24"/>
        </w:rPr>
        <w:t xml:space="preserve">) the path coefficient was negative indicating that relatively large amounts of winter snowfall led to earlier flowering </w:t>
      </w:r>
      <w:r>
        <w:rPr>
          <w:sz w:val="24"/>
          <w:szCs w:val="24"/>
        </w:rPr>
        <w:t>compared</w:t>
      </w:r>
      <w:r w:rsidRPr="00E87C27">
        <w:rPr>
          <w:sz w:val="24"/>
          <w:szCs w:val="24"/>
        </w:rPr>
        <w:t xml:space="preserve"> to years when there was less winter snowfall</w:t>
      </w:r>
      <w:r w:rsidR="000F5EA2">
        <w:rPr>
          <w:sz w:val="24"/>
          <w:szCs w:val="24"/>
        </w:rPr>
        <w:t xml:space="preserve"> (Fig. 4)</w:t>
      </w:r>
      <w:r w:rsidRPr="00E87C27">
        <w:rPr>
          <w:sz w:val="24"/>
          <w:szCs w:val="24"/>
        </w:rPr>
        <w:t xml:space="preserve">.  However, in the other </w:t>
      </w:r>
      <w:del w:id="166" w:author="Emma Chandler" w:date="2021-08-02T12:05:00Z">
        <w:r w:rsidRPr="00E87C27" w:rsidDel="000F354E">
          <w:rPr>
            <w:sz w:val="24"/>
            <w:szCs w:val="24"/>
          </w:rPr>
          <w:delText xml:space="preserve">two </w:delText>
        </w:r>
      </w:del>
      <w:ins w:id="167" w:author="Emma Chandler" w:date="2021-08-02T12:05:00Z">
        <w:r w:rsidR="000F354E">
          <w:rPr>
            <w:sz w:val="24"/>
            <w:szCs w:val="24"/>
          </w:rPr>
          <w:t>four</w:t>
        </w:r>
        <w:r w:rsidR="000F354E" w:rsidRPr="00E87C27">
          <w:rPr>
            <w:sz w:val="24"/>
            <w:szCs w:val="24"/>
          </w:rPr>
          <w:t xml:space="preserve"> </w:t>
        </w:r>
      </w:ins>
      <w:r w:rsidRPr="00E87C27">
        <w:rPr>
          <w:sz w:val="24"/>
          <w:szCs w:val="24"/>
        </w:rPr>
        <w:t>species (</w:t>
      </w:r>
      <w:ins w:id="168" w:author="Emma Chandler" w:date="2021-08-02T12:05:00Z">
        <w:r w:rsidR="000F354E">
          <w:rPr>
            <w:i/>
            <w:iCs/>
            <w:sz w:val="24"/>
            <w:szCs w:val="24"/>
          </w:rPr>
          <w:t xml:space="preserve">Caltha palustris, Ranunculus </w:t>
        </w:r>
        <w:proofErr w:type="spellStart"/>
        <w:r w:rsidR="000F354E">
          <w:rPr>
            <w:i/>
            <w:iCs/>
            <w:sz w:val="24"/>
            <w:szCs w:val="24"/>
          </w:rPr>
          <w:t>aborivus</w:t>
        </w:r>
        <w:proofErr w:type="spellEnd"/>
        <w:r w:rsidR="000F354E">
          <w:rPr>
            <w:i/>
            <w:iCs/>
            <w:sz w:val="24"/>
            <w:szCs w:val="24"/>
          </w:rPr>
          <w:t xml:space="preserve">, </w:t>
        </w:r>
      </w:ins>
      <w:r w:rsidRPr="00E87C27">
        <w:rPr>
          <w:i/>
          <w:sz w:val="24"/>
          <w:szCs w:val="24"/>
        </w:rPr>
        <w:t>Zigadenus elegans</w:t>
      </w:r>
      <w:r w:rsidRPr="00E87C27">
        <w:rPr>
          <w:sz w:val="24"/>
          <w:szCs w:val="24"/>
        </w:rPr>
        <w:t xml:space="preserve"> and </w:t>
      </w:r>
      <w:r w:rsidRPr="00E87C27">
        <w:rPr>
          <w:i/>
          <w:sz w:val="24"/>
          <w:szCs w:val="24"/>
        </w:rPr>
        <w:t xml:space="preserve">Rosa </w:t>
      </w:r>
      <w:proofErr w:type="spellStart"/>
      <w:r w:rsidRPr="00E87C27">
        <w:rPr>
          <w:i/>
          <w:sz w:val="24"/>
          <w:szCs w:val="24"/>
        </w:rPr>
        <w:t>arkansana</w:t>
      </w:r>
      <w:proofErr w:type="spellEnd"/>
      <w:r w:rsidRPr="00E87C27">
        <w:rPr>
          <w:sz w:val="24"/>
          <w:szCs w:val="24"/>
        </w:rPr>
        <w:t xml:space="preserve">) the </w:t>
      </w:r>
      <w:r>
        <w:rPr>
          <w:sz w:val="24"/>
          <w:szCs w:val="24"/>
        </w:rPr>
        <w:t xml:space="preserve">regression </w:t>
      </w:r>
      <w:r w:rsidRPr="00E87C27">
        <w:rPr>
          <w:sz w:val="24"/>
          <w:szCs w:val="24"/>
        </w:rPr>
        <w:t>coefficient</w:t>
      </w:r>
      <w:r>
        <w:rPr>
          <w:sz w:val="24"/>
          <w:szCs w:val="24"/>
        </w:rPr>
        <w:t>s</w:t>
      </w:r>
      <w:r w:rsidRPr="00E87C27">
        <w:rPr>
          <w:sz w:val="24"/>
          <w:szCs w:val="24"/>
        </w:rPr>
        <w:t xml:space="preserve"> </w:t>
      </w:r>
      <w:r>
        <w:rPr>
          <w:sz w:val="24"/>
          <w:szCs w:val="24"/>
        </w:rPr>
        <w:t>were</w:t>
      </w:r>
      <w:r w:rsidRPr="00E87C27">
        <w:rPr>
          <w:sz w:val="24"/>
          <w:szCs w:val="24"/>
        </w:rPr>
        <w:t xml:space="preserve"> positive</w:t>
      </w:r>
      <w:r>
        <w:rPr>
          <w:sz w:val="24"/>
          <w:szCs w:val="24"/>
        </w:rPr>
        <w:t xml:space="preserve"> indicating that greater snowpack delayed flowering</w:t>
      </w:r>
      <w:r w:rsidRPr="00E87C27">
        <w:rPr>
          <w:sz w:val="24"/>
          <w:szCs w:val="24"/>
        </w:rPr>
        <w:t>.</w:t>
      </w:r>
      <w:r>
        <w:rPr>
          <w:sz w:val="24"/>
          <w:szCs w:val="24"/>
        </w:rPr>
        <w:t xml:space="preserve"> </w:t>
      </w:r>
      <w:del w:id="169" w:author="Emma Chandler" w:date="2021-08-02T12:06:00Z">
        <w:r w:rsidR="000F5EA2" w:rsidDel="000F354E">
          <w:rPr>
            <w:sz w:val="24"/>
            <w:szCs w:val="24"/>
          </w:rPr>
          <w:delText xml:space="preserve">The is consistent with the pattern observed in other species in this analysis, though they were not significant (Fig. 4). </w:delText>
        </w:r>
      </w:del>
      <w:r>
        <w:rPr>
          <w:sz w:val="24"/>
          <w:szCs w:val="24"/>
        </w:rPr>
        <w:t xml:space="preserve">There were significant indirect effects of TSNOW on FFD </w:t>
      </w:r>
      <w:ins w:id="170" w:author="Emma Chandler" w:date="2021-08-02T12:06:00Z">
        <w:r w:rsidR="000F354E">
          <w:rPr>
            <w:sz w:val="24"/>
            <w:szCs w:val="24"/>
          </w:rPr>
          <w:t xml:space="preserve">through the intermediary </w:t>
        </w:r>
      </w:ins>
      <w:ins w:id="171" w:author="Emma Chandler" w:date="2021-08-02T12:07:00Z">
        <w:r w:rsidR="000F354E">
          <w:rPr>
            <w:sz w:val="24"/>
            <w:szCs w:val="24"/>
          </w:rPr>
          <w:t xml:space="preserve">effects of SPDX </w:t>
        </w:r>
      </w:ins>
      <w:del w:id="172" w:author="Emma Chandler" w:date="2021-08-02T12:07:00Z">
        <w:r w:rsidDel="000F354E">
          <w:rPr>
            <w:sz w:val="24"/>
            <w:szCs w:val="24"/>
          </w:rPr>
          <w:delText xml:space="preserve">for the same three species through its effects on SPDX </w:delText>
        </w:r>
      </w:del>
      <w:ins w:id="173" w:author="Emma Chandler" w:date="2021-08-02T12:07:00Z">
        <w:r w:rsidR="000F354E">
          <w:rPr>
            <w:sz w:val="24"/>
            <w:szCs w:val="24"/>
          </w:rPr>
          <w:t xml:space="preserve">seven of the 24 species </w:t>
        </w:r>
      </w:ins>
      <w:r>
        <w:rPr>
          <w:sz w:val="24"/>
          <w:szCs w:val="24"/>
        </w:rPr>
        <w:t xml:space="preserve">(Table 1). </w:t>
      </w:r>
      <w:ins w:id="174" w:author="Emma Chandler" w:date="2021-08-02T12:07:00Z">
        <w:r w:rsidR="000F354E">
          <w:rPr>
            <w:sz w:val="24"/>
            <w:szCs w:val="24"/>
          </w:rPr>
          <w:t xml:space="preserve">Four </w:t>
        </w:r>
      </w:ins>
      <w:ins w:id="175" w:author="Emma Chandler" w:date="2021-08-02T12:08:00Z">
        <w:r w:rsidR="000F354E">
          <w:rPr>
            <w:sz w:val="24"/>
            <w:szCs w:val="24"/>
          </w:rPr>
          <w:t xml:space="preserve">of the species with significant indirect effects </w:t>
        </w:r>
        <w:r w:rsidR="007823C0">
          <w:rPr>
            <w:sz w:val="24"/>
            <w:szCs w:val="24"/>
          </w:rPr>
          <w:t>had significant direct effects</w:t>
        </w:r>
      </w:ins>
      <w:ins w:id="176" w:author="Emma Chandler" w:date="2021-08-02T12:09:00Z">
        <w:r w:rsidR="007823C0">
          <w:rPr>
            <w:sz w:val="24"/>
            <w:szCs w:val="24"/>
          </w:rPr>
          <w:t xml:space="preserve"> for SPDX on FFD. </w:t>
        </w:r>
      </w:ins>
    </w:p>
    <w:p w14:paraId="19B659AA" w14:textId="626D34E9" w:rsidR="00374BBB" w:rsidRDefault="00374BBB" w:rsidP="00374BBB">
      <w:pPr>
        <w:pStyle w:val="Heading1"/>
        <w:spacing w:line="480" w:lineRule="auto"/>
        <w:rPr>
          <w:ins w:id="177" w:author="Steven Travers" w:date="2021-07-23T10:47:00Z"/>
          <w:szCs w:val="24"/>
        </w:rPr>
      </w:pPr>
      <w:r>
        <w:rPr>
          <w:szCs w:val="24"/>
        </w:rPr>
        <w:lastRenderedPageBreak/>
        <w:t>D</w:t>
      </w:r>
      <w:r w:rsidRPr="00283FF5">
        <w:rPr>
          <w:szCs w:val="24"/>
        </w:rPr>
        <w:t>iscussion</w:t>
      </w:r>
    </w:p>
    <w:p w14:paraId="1293A783" w14:textId="05D9AB28" w:rsidR="003E3416" w:rsidRPr="003E3416" w:rsidRDefault="003E3416">
      <w:pPr>
        <w:spacing w:line="480" w:lineRule="auto"/>
        <w:ind w:firstLine="720"/>
        <w:pPrChange w:id="178" w:author="Steven Travers" w:date="2021-07-23T10:58:00Z">
          <w:pPr>
            <w:pStyle w:val="Heading1"/>
            <w:spacing w:line="480" w:lineRule="auto"/>
          </w:pPr>
        </w:pPrChange>
      </w:pPr>
      <w:ins w:id="179" w:author="Steven Travers" w:date="2021-07-23T10:47:00Z">
        <w:r>
          <w:t>Our results indicate that as climate change over the past 50 years has led to increases in temperatur</w:t>
        </w:r>
      </w:ins>
      <w:ins w:id="180" w:author="Steven Travers" w:date="2021-07-23T10:48:00Z">
        <w:r>
          <w:t>e and winter precipitation (</w:t>
        </w:r>
      </w:ins>
      <w:ins w:id="181" w:author="Steven Travers" w:date="2021-07-23T10:49:00Z">
        <w:r w:rsidR="00756A4C">
          <w:t>Table 1</w:t>
        </w:r>
        <w:r>
          <w:t xml:space="preserve">) there has been a corresponding shift in first flowering date of many prairie plant species as seen in other studies </w:t>
        </w:r>
      </w:ins>
      <w:ins w:id="182" w:author="Steven Travers" w:date="2021-07-23T10:50:00Z">
        <w:r>
          <w:t>(</w:t>
        </w:r>
        <w:proofErr w:type="spellStart"/>
        <w:r>
          <w:t>Dunnell</w:t>
        </w:r>
        <w:proofErr w:type="spellEnd"/>
        <w:r>
          <w:t xml:space="preserve"> and Travers</w:t>
        </w:r>
      </w:ins>
      <w:ins w:id="183" w:author="Steven Travers" w:date="2021-07-23T12:00:00Z">
        <w:r w:rsidR="00756A4C">
          <w:t xml:space="preserve"> 2011</w:t>
        </w:r>
      </w:ins>
      <w:ins w:id="184" w:author="Steven Travers" w:date="2021-07-23T10:50:00Z">
        <w:r>
          <w:t xml:space="preserve">, </w:t>
        </w:r>
        <w:proofErr w:type="spellStart"/>
        <w:r>
          <w:t>Wolkovich</w:t>
        </w:r>
        <w:proofErr w:type="spellEnd"/>
        <w:r>
          <w:t xml:space="preserve"> et al.</w:t>
        </w:r>
      </w:ins>
      <w:ins w:id="185" w:author="Steven Travers" w:date="2021-07-23T12:00:00Z">
        <w:r w:rsidR="00756A4C">
          <w:t xml:space="preserve"> 2012</w:t>
        </w:r>
      </w:ins>
      <w:ins w:id="186" w:author="Steven Travers" w:date="2021-07-23T10:50:00Z">
        <w:r>
          <w:t xml:space="preserve">). </w:t>
        </w:r>
      </w:ins>
      <w:ins w:id="187" w:author="Steven Travers" w:date="2021-07-23T10:51:00Z">
        <w:r>
          <w:t>The direction and magnitude of flowering time shifts depended on the species, but over 30</w:t>
        </w:r>
      </w:ins>
      <w:ins w:id="188" w:author="Steven Travers" w:date="2021-07-23T10:54:00Z">
        <w:r>
          <w:t xml:space="preserve">% of them shifted by at least 5 days on average. </w:t>
        </w:r>
      </w:ins>
      <w:ins w:id="189" w:author="Steven Travers" w:date="2021-07-23T10:55:00Z">
        <w:r>
          <w:t xml:space="preserve"> Likewise</w:t>
        </w:r>
        <w:r w:rsidR="002879A7">
          <w:t xml:space="preserve">, spring-time temperatures and both snowfall and snowpack increased over time suggested direct and indirect relationships between environmental variables and flowering time.  </w:t>
        </w:r>
      </w:ins>
      <w:ins w:id="190" w:author="Steven Travers" w:date="2021-07-23T10:56:00Z">
        <w:r w:rsidR="002879A7">
          <w:t xml:space="preserve">However, in contrast to studies of alpine communities we found evidence of a stronger effect of temperature on </w:t>
        </w:r>
      </w:ins>
      <w:ins w:id="191" w:author="Steven Travers" w:date="2021-07-23T10:57:00Z">
        <w:r w:rsidR="002879A7">
          <w:t xml:space="preserve">FFD than of the timing of snowmelt or total snowfall. </w:t>
        </w:r>
      </w:ins>
    </w:p>
    <w:p w14:paraId="039A9472" w14:textId="02D5B5A6" w:rsidR="00374BBB" w:rsidRPr="0092017A" w:rsidRDefault="00374BBB" w:rsidP="00374BBB">
      <w:pPr>
        <w:spacing w:after="0" w:line="480" w:lineRule="auto"/>
        <w:rPr>
          <w:sz w:val="24"/>
          <w:szCs w:val="24"/>
        </w:rPr>
      </w:pPr>
      <w:r>
        <w:rPr>
          <w:sz w:val="24"/>
          <w:szCs w:val="24"/>
        </w:rPr>
        <w:tab/>
        <w:t>In this study we built a model to analyze relationships between temperature (</w:t>
      </w:r>
      <w:del w:id="192" w:author="Emma Chandler" w:date="2021-08-02T12:09:00Z">
        <w:r w:rsidDel="007823C0">
          <w:rPr>
            <w:sz w:val="24"/>
            <w:szCs w:val="24"/>
          </w:rPr>
          <w:delText>AGDU</w:delText>
        </w:r>
      </w:del>
      <w:ins w:id="193" w:author="Emma Chandler" w:date="2021-08-02T12:09:00Z">
        <w:r w:rsidR="007823C0">
          <w:rPr>
            <w:sz w:val="24"/>
            <w:szCs w:val="24"/>
          </w:rPr>
          <w:t>ST</w:t>
        </w:r>
      </w:ins>
      <w:r>
        <w:rPr>
          <w:sz w:val="24"/>
          <w:szCs w:val="24"/>
        </w:rPr>
        <w:t xml:space="preserve">), snowfall (TSNOW), snowpack (SPDX), date of first bare ground (DOBG), and first flowering day (FFD) for </w:t>
      </w:r>
      <w:ins w:id="194" w:author="Emma Chandler" w:date="2021-08-02T12:09:00Z">
        <w:r w:rsidR="007823C0">
          <w:rPr>
            <w:sz w:val="24"/>
            <w:szCs w:val="24"/>
          </w:rPr>
          <w:t>24</w:t>
        </w:r>
      </w:ins>
      <w:del w:id="195" w:author="Emma Chandler" w:date="2021-08-02T12:09:00Z">
        <w:r w:rsidDel="007823C0">
          <w:rPr>
            <w:sz w:val="24"/>
            <w:szCs w:val="24"/>
          </w:rPr>
          <w:delText>19</w:delText>
        </w:r>
      </w:del>
      <w:r>
        <w:rPr>
          <w:sz w:val="24"/>
          <w:szCs w:val="24"/>
        </w:rPr>
        <w:t xml:space="preserve"> prairie species. </w:t>
      </w:r>
      <w:r w:rsidRPr="0092017A">
        <w:rPr>
          <w:sz w:val="24"/>
          <w:szCs w:val="24"/>
        </w:rPr>
        <w:t xml:space="preserve">The model for all species improved when we excluded DOBG. We expected that the date of first bare ground would influence first flowering day as was reported by Inouye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sidRPr="0092017A">
        <w:rPr>
          <w:sz w:val="24"/>
          <w:szCs w:val="24"/>
        </w:rPr>
        <w:t xml:space="preserve"> for montane species in Colorado. However, only a few of the species had a significant relationship between DOBG and FFD suggesting that when the winter snow melt</w:t>
      </w:r>
      <w:r>
        <w:rPr>
          <w:sz w:val="24"/>
          <w:szCs w:val="24"/>
        </w:rPr>
        <w:t xml:space="preserve"> occurs</w:t>
      </w:r>
      <w:r w:rsidRPr="0092017A">
        <w:rPr>
          <w:sz w:val="24"/>
          <w:szCs w:val="24"/>
        </w:rPr>
        <w:t xml:space="preserve"> is not important </w:t>
      </w:r>
      <w:r>
        <w:rPr>
          <w:sz w:val="24"/>
          <w:szCs w:val="24"/>
        </w:rPr>
        <w:t>for</w:t>
      </w:r>
      <w:r w:rsidRPr="0092017A">
        <w:rPr>
          <w:sz w:val="24"/>
          <w:szCs w:val="24"/>
        </w:rPr>
        <w:t xml:space="preserve"> determining when plants begin flowering. </w:t>
      </w:r>
      <w:r>
        <w:rPr>
          <w:sz w:val="24"/>
          <w:szCs w:val="24"/>
        </w:rPr>
        <w:t xml:space="preserve">An explanation for the lack of relationship between DOBG and FFD is that early DOBG could lead to increased frost damage in sensitive buds while later DOBG extends the date at which buds could emerge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Plants themselves may also compensate for a late start by shortening other growth stages, resulting in the same flower timing regardless of DOBG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xml:space="preserve">. </w:t>
      </w:r>
      <w:r w:rsidRPr="0092017A">
        <w:rPr>
          <w:sz w:val="24"/>
          <w:szCs w:val="24"/>
        </w:rPr>
        <w:t xml:space="preserve">In contrast, temperature seems to be a consistent determinant of </w:t>
      </w:r>
      <w:r>
        <w:rPr>
          <w:sz w:val="24"/>
          <w:szCs w:val="24"/>
        </w:rPr>
        <w:t>flower timing</w:t>
      </w:r>
      <w:r w:rsidRPr="0092017A">
        <w:rPr>
          <w:sz w:val="24"/>
          <w:szCs w:val="24"/>
        </w:rPr>
        <w:t xml:space="preserve">. </w:t>
      </w:r>
    </w:p>
    <w:p w14:paraId="5C3D8A0B" w14:textId="19036129" w:rsidR="00374BBB" w:rsidRPr="0092017A" w:rsidRDefault="00374BBB" w:rsidP="00374BBB">
      <w:pPr>
        <w:spacing w:after="0" w:line="480" w:lineRule="auto"/>
        <w:ind w:firstLine="360"/>
        <w:rPr>
          <w:sz w:val="24"/>
          <w:szCs w:val="24"/>
        </w:rPr>
      </w:pPr>
      <w:del w:id="196" w:author="Emma Chandler" w:date="2021-08-02T12:11:00Z">
        <w:r w:rsidRPr="0092017A" w:rsidDel="007823C0">
          <w:rPr>
            <w:sz w:val="24"/>
            <w:szCs w:val="24"/>
          </w:rPr>
          <w:delText>AGDU</w:delText>
        </w:r>
      </w:del>
      <w:ins w:id="197" w:author="Emma Chandler" w:date="2021-08-02T12:11:00Z">
        <w:r w:rsidR="007823C0">
          <w:rPr>
            <w:sz w:val="24"/>
            <w:szCs w:val="24"/>
          </w:rPr>
          <w:t>ST</w:t>
        </w:r>
      </w:ins>
      <w:r w:rsidRPr="0092017A">
        <w:rPr>
          <w:sz w:val="24"/>
          <w:szCs w:val="24"/>
        </w:rPr>
        <w:t xml:space="preserve"> and FFD had a </w:t>
      </w:r>
      <w:del w:id="198" w:author="Emma Chandler" w:date="2021-08-02T12:12:00Z">
        <w:r w:rsidRPr="0092017A" w:rsidDel="007823C0">
          <w:rPr>
            <w:sz w:val="24"/>
            <w:szCs w:val="24"/>
          </w:rPr>
          <w:delText xml:space="preserve">positive </w:delText>
        </w:r>
      </w:del>
      <w:ins w:id="199" w:author="Emma Chandler" w:date="2021-08-02T12:12:00Z">
        <w:r w:rsidR="007823C0">
          <w:rPr>
            <w:sz w:val="24"/>
            <w:szCs w:val="24"/>
          </w:rPr>
          <w:t>negative</w:t>
        </w:r>
        <w:r w:rsidR="007823C0" w:rsidRPr="0092017A">
          <w:rPr>
            <w:sz w:val="24"/>
            <w:szCs w:val="24"/>
          </w:rPr>
          <w:t xml:space="preserve"> </w:t>
        </w:r>
      </w:ins>
      <w:r w:rsidRPr="0092017A">
        <w:rPr>
          <w:sz w:val="24"/>
          <w:szCs w:val="24"/>
        </w:rPr>
        <w:t xml:space="preserve">and significant relationship in most of the species. </w:t>
      </w:r>
      <w:del w:id="200" w:author="Emma Chandler" w:date="2021-08-02T12:12:00Z">
        <w:r w:rsidRPr="0092017A" w:rsidDel="007823C0">
          <w:rPr>
            <w:sz w:val="24"/>
            <w:szCs w:val="24"/>
          </w:rPr>
          <w:delText xml:space="preserve">A higher </w:delText>
        </w:r>
      </w:del>
      <w:del w:id="201" w:author="Emma Chandler" w:date="2021-08-02T12:11:00Z">
        <w:r w:rsidRPr="0092017A" w:rsidDel="007823C0">
          <w:rPr>
            <w:sz w:val="24"/>
            <w:szCs w:val="24"/>
          </w:rPr>
          <w:delText>AGDU</w:delText>
        </w:r>
      </w:del>
      <w:del w:id="202" w:author="Emma Chandler" w:date="2021-08-02T12:12:00Z">
        <w:r w:rsidRPr="0092017A" w:rsidDel="007823C0">
          <w:rPr>
            <w:sz w:val="24"/>
            <w:szCs w:val="24"/>
          </w:rPr>
          <w:delText xml:space="preserve"> means a colder spring suggesting that temperature is</w:delText>
        </w:r>
      </w:del>
      <w:ins w:id="203" w:author="Emma Chandler" w:date="2021-08-02T12:12:00Z">
        <w:r w:rsidR="007823C0">
          <w:rPr>
            <w:sz w:val="24"/>
            <w:szCs w:val="24"/>
          </w:rPr>
          <w:t>This suggests that higher temperatures in late wint</w:t>
        </w:r>
      </w:ins>
      <w:ins w:id="204" w:author="Emma Chandler" w:date="2021-08-02T12:13:00Z">
        <w:r w:rsidR="007823C0">
          <w:rPr>
            <w:sz w:val="24"/>
            <w:szCs w:val="24"/>
          </w:rPr>
          <w:t>er and early spring are</w:t>
        </w:r>
      </w:ins>
      <w:r w:rsidRPr="0092017A">
        <w:rPr>
          <w:sz w:val="24"/>
          <w:szCs w:val="24"/>
        </w:rPr>
        <w:t xml:space="preserve"> important for growth and development. </w:t>
      </w:r>
      <w:r w:rsidRPr="0092017A">
        <w:rPr>
          <w:sz w:val="24"/>
          <w:szCs w:val="24"/>
        </w:rPr>
        <w:lastRenderedPageBreak/>
        <w:t xml:space="preserve">This was especially the case for earlier flowering species. These results mirror other studies of </w:t>
      </w:r>
      <w:r>
        <w:rPr>
          <w:sz w:val="24"/>
          <w:szCs w:val="24"/>
        </w:rPr>
        <w:t xml:space="preserve">plants in </w:t>
      </w:r>
      <w:r w:rsidRPr="0092017A">
        <w:rPr>
          <w:sz w:val="24"/>
          <w:szCs w:val="24"/>
        </w:rPr>
        <w:t>upper Midwestern prairie</w:t>
      </w:r>
      <w:r>
        <w:rPr>
          <w:sz w:val="24"/>
          <w:szCs w:val="24"/>
        </w:rPr>
        <w:t>s</w:t>
      </w:r>
      <w:r w:rsidRPr="0092017A">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Pr>
          <w:sz w:val="24"/>
          <w:szCs w:val="24"/>
        </w:rPr>
        <w:t xml:space="preserve">, Pacific Northwestern prairies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Pr>
          <w:sz w:val="24"/>
          <w:szCs w:val="24"/>
        </w:rPr>
        <w:t xml:space="preserve">, </w:t>
      </w:r>
      <w:r w:rsidRPr="0092017A">
        <w:rPr>
          <w:sz w:val="24"/>
          <w:szCs w:val="24"/>
        </w:rPr>
        <w:t xml:space="preserve"> and other temperate communities </w:t>
      </w:r>
      <w:r>
        <w:rPr>
          <w:sz w:val="24"/>
          <w:szCs w:val="24"/>
        </w:rPr>
        <w:fldChar w:fldCharType="begin"/>
      </w:r>
      <w:r w:rsidR="001C1E5F">
        <w:rPr>
          <w:sz w:val="24"/>
          <w:szCs w:val="24"/>
        </w:rPr>
        <w:instrText xml:space="preserve"> ADDIN EN.CITE &lt;EndNote&gt;&lt;Cite&gt;&lt;Author&gt;Cook&lt;/Author&gt;&lt;Year&gt;2012&lt;/Year&gt;&lt;IDText&gt;Sensitivity of Spring Phenology to Warming Across Temporal and Spatial Climate Gradients in Two Independent Databases&lt;/IDText&gt;&lt;DisplayText&gt;(Cook et al, 2012)&lt;/DisplayText&gt;&lt;record&gt;&lt;dates&gt;&lt;pub-dates&gt;&lt;date&gt;Dec&lt;/date&gt;&lt;/pub-dates&gt;&lt;year&gt;2012&lt;/year&gt;&lt;/dates&gt;&lt;urls&gt;&lt;related-urls&gt;&lt;url&gt;&amp;lt;Go to ISI&amp;gt;://WOS:000312143300006&lt;/url&gt;&lt;/related-urls&gt;&lt;/urls&gt;&lt;isbn&gt;1432-9840&lt;/isbn&gt;&lt;titles&gt;&lt;title&gt;Sensitivity of Spring Phenology to Warming Across Temporal and Spatial Climate Gradients in Two Independent Databases&lt;/title&gt;&lt;secondary-title&gt;Ecosystems&lt;/secondary-title&gt;&lt;/titles&gt;&lt;pages&gt;1283-1294&lt;/pages&gt;&lt;number&gt;8&lt;/number&gt;&lt;contributors&gt;&lt;authors&gt;&lt;author&gt;Cook, Benjamin I.&lt;/author&gt;&lt;author&gt;Wolkovich, Elizabeth M.&lt;/author&gt;&lt;author&gt;Davies, T. Jonathan&lt;/author&gt;&lt;author&gt;Ault, Toby R.&lt;/author&gt;&lt;author&gt;Betancourt, Julio L.&lt;/author&gt;&lt;author&gt;Allen, Jenica M.&lt;/author&gt;&lt;author&gt;Bolmgren, Kjell&lt;/author&gt;&lt;author&gt;Cleland, Elsa E.&lt;/author&gt;&lt;author&gt;Crimmins, Theresa M.&lt;/author&gt;&lt;author&gt;Kraft, Nathan J. B.&lt;/author&gt;&lt;author&gt;Lancaster, Lesley T.&lt;/author&gt;&lt;author&gt;Mazer, Susan J.&lt;/author&gt;&lt;author&gt;McCabe, Gregory J.&lt;/author&gt;&lt;author&gt;McGill, Brian J.&lt;/author&gt;&lt;author&gt;Parmesan, Camille&lt;/author&gt;&lt;author&gt;Pau, Stephanie&lt;/author&gt;&lt;author&gt;Regetz, James&lt;/author&gt;&lt;author&gt;Salamin, Nicolas&lt;/author&gt;&lt;author&gt;Schwartz, Mark D.&lt;/author&gt;&lt;author&gt;Travers, Steven E.&lt;/author&gt;&lt;/authors&gt;&lt;/contributors&gt;&lt;added-date format="utc"&gt;1613709835&lt;/added-date&gt;&lt;ref-type name="Journal Article"&gt;17&lt;/ref-type&gt;&lt;rec-number&gt;664&lt;/rec-number&gt;&lt;last-updated-date format="utc"&gt;1613709898&lt;/last-updated-date&gt;&lt;accession-num&gt;WOS:000312143300006&lt;/accession-num&gt;&lt;electronic-resource-num&gt;10.1007/s10021-012-9584-5&lt;/electronic-resource-num&gt;&lt;volume&gt;15&lt;/volume&gt;&lt;/record&gt;&lt;/Cite&gt;&lt;/EndNote&gt;</w:instrText>
      </w:r>
      <w:r>
        <w:rPr>
          <w:sz w:val="24"/>
          <w:szCs w:val="24"/>
        </w:rPr>
        <w:fldChar w:fldCharType="separate"/>
      </w:r>
      <w:r w:rsidR="001C1E5F">
        <w:rPr>
          <w:noProof/>
          <w:sz w:val="24"/>
          <w:szCs w:val="24"/>
        </w:rPr>
        <w:t>(Cook et al, 2012)</w:t>
      </w:r>
      <w:r>
        <w:rPr>
          <w:sz w:val="24"/>
          <w:szCs w:val="24"/>
        </w:rPr>
        <w:fldChar w:fldCharType="end"/>
      </w:r>
      <w:r w:rsidRPr="0092017A">
        <w:rPr>
          <w:sz w:val="24"/>
          <w:szCs w:val="24"/>
        </w:rPr>
        <w:t xml:space="preserve">. </w:t>
      </w:r>
      <w:r>
        <w:rPr>
          <w:sz w:val="24"/>
          <w:szCs w:val="24"/>
        </w:rPr>
        <w:t xml:space="preserve">Interestingly, these results differ from previous research for areas that receive substantial amounts of snow, such as alpine and tundra environments. Moreover, Sherwood et al. (2017) found that temperature manipulations, specifically heating, had no effect on flowering phenology in montane species. Bjorkman et al. (2015) found that temperature was not strongly related to flowering phenology in tundra species. Temperature was a significant predictor for only one of four species observed </w:t>
      </w:r>
      <w:r>
        <w:rPr>
          <w:sz w:val="24"/>
          <w:szCs w:val="24"/>
        </w:rPr>
        <w:fldChar w:fldCharType="begin"/>
      </w:r>
      <w:r w:rsidR="001C1E5F">
        <w:rPr>
          <w:sz w:val="24"/>
          <w:szCs w:val="24"/>
        </w:rPr>
        <w:instrText xml:space="preserve"> ADDIN EN.CITE &lt;EndNote&gt;&lt;Cite&gt;&lt;Author&gt;Bjorkman&lt;/Author&gt;&lt;Year&gt;2015&lt;/Year&gt;&lt;IDText&gt;Contrasting effects of warming and increased snowfall on Arctic tundra plant phenology over the past two decades&lt;/IDText&gt;&lt;DisplayText&gt;(Bjorkman et al, 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sidR="001C1E5F">
        <w:rPr>
          <w:noProof/>
          <w:sz w:val="24"/>
          <w:szCs w:val="24"/>
        </w:rPr>
        <w:t>(Bjorkman et al, 2015)</w:t>
      </w:r>
      <w:r>
        <w:rPr>
          <w:sz w:val="24"/>
          <w:szCs w:val="24"/>
        </w:rPr>
        <w:fldChar w:fldCharType="end"/>
      </w:r>
      <w:r>
        <w:rPr>
          <w:sz w:val="24"/>
          <w:szCs w:val="24"/>
        </w:rPr>
        <w:t xml:space="preserve">. Temperature may be more important than date of first bare ground for flowering phenology in tallgrass prairies compared to alpine settings because of the short, intense growing season in alpine communities. In a short growing season, there is a higher premium for every day of growth. </w:t>
      </w:r>
    </w:p>
    <w:p w14:paraId="3FE59D6A" w14:textId="24CFF7E6" w:rsidR="00374BBB" w:rsidRDefault="00374BBB" w:rsidP="00374BBB">
      <w:pPr>
        <w:spacing w:after="0" w:line="480" w:lineRule="auto"/>
        <w:ind w:firstLine="360"/>
        <w:rPr>
          <w:sz w:val="24"/>
          <w:szCs w:val="24"/>
        </w:rPr>
      </w:pPr>
      <w:r w:rsidRPr="009D4114">
        <w:rPr>
          <w:sz w:val="24"/>
          <w:szCs w:val="24"/>
        </w:rPr>
        <w:t xml:space="preserve">Snowpack in March was </w:t>
      </w:r>
      <w:del w:id="205" w:author="Emma Chandler" w:date="2021-08-02T12:13:00Z">
        <w:r w:rsidRPr="009D4114" w:rsidDel="007823C0">
          <w:rPr>
            <w:sz w:val="24"/>
            <w:szCs w:val="24"/>
          </w:rPr>
          <w:delText xml:space="preserve">largely </w:delText>
        </w:r>
      </w:del>
      <w:ins w:id="206" w:author="Emma Chandler" w:date="2021-08-02T12:13:00Z">
        <w:r w:rsidR="007823C0">
          <w:rPr>
            <w:sz w:val="24"/>
            <w:szCs w:val="24"/>
          </w:rPr>
          <w:t>relatively</w:t>
        </w:r>
        <w:r w:rsidR="007823C0" w:rsidRPr="009D4114">
          <w:rPr>
            <w:sz w:val="24"/>
            <w:szCs w:val="24"/>
          </w:rPr>
          <w:t xml:space="preserve"> </w:t>
        </w:r>
      </w:ins>
      <w:r w:rsidRPr="009D4114">
        <w:rPr>
          <w:sz w:val="24"/>
          <w:szCs w:val="24"/>
        </w:rPr>
        <w:t>unimportant</w:t>
      </w:r>
      <w:ins w:id="207" w:author="Emma Chandler" w:date="2021-08-02T12:14:00Z">
        <w:r w:rsidR="007823C0">
          <w:rPr>
            <w:sz w:val="24"/>
            <w:szCs w:val="24"/>
          </w:rPr>
          <w:t xml:space="preserve"> compared to temperature, with only 6 of the 24 species</w:t>
        </w:r>
      </w:ins>
      <w:ins w:id="208" w:author="Emma Chandler" w:date="2021-08-02T12:15:00Z">
        <w:r w:rsidR="007823C0">
          <w:rPr>
            <w:sz w:val="24"/>
            <w:szCs w:val="24"/>
          </w:rPr>
          <w:t xml:space="preserve"> expressing a relationship between SPDX and FFD</w:t>
        </w:r>
      </w:ins>
      <w:ins w:id="209" w:author="Emma Chandler" w:date="2021-08-02T12:14:00Z">
        <w:r w:rsidR="007823C0">
          <w:rPr>
            <w:sz w:val="24"/>
            <w:szCs w:val="24"/>
          </w:rPr>
          <w:t>.</w:t>
        </w:r>
      </w:ins>
      <w:del w:id="210" w:author="Emma Chandler" w:date="2021-08-02T12:15:00Z">
        <w:r w:rsidDel="007823C0">
          <w:rPr>
            <w:sz w:val="24"/>
            <w:szCs w:val="24"/>
          </w:rPr>
          <w:delText>,</w:delText>
        </w:r>
        <w:r w:rsidRPr="00C906F5" w:rsidDel="007823C0">
          <w:rPr>
            <w:sz w:val="24"/>
            <w:szCs w:val="24"/>
          </w:rPr>
          <w:delText xml:space="preserve"> with the exception of three </w:delText>
        </w:r>
        <w:r w:rsidDel="007823C0">
          <w:rPr>
            <w:sz w:val="24"/>
            <w:szCs w:val="24"/>
          </w:rPr>
          <w:delText xml:space="preserve">later flowering </w:delText>
        </w:r>
        <w:r w:rsidRPr="00C906F5" w:rsidDel="007823C0">
          <w:rPr>
            <w:sz w:val="24"/>
            <w:szCs w:val="24"/>
          </w:rPr>
          <w:delText>species.</w:delText>
        </w:r>
      </w:del>
      <w:r w:rsidRPr="00C906F5">
        <w:rPr>
          <w:sz w:val="24"/>
          <w:szCs w:val="24"/>
        </w:rPr>
        <w:t xml:space="preserve"> </w:t>
      </w:r>
      <w:del w:id="211" w:author="Emma Chandler" w:date="2021-08-02T12:16:00Z">
        <w:r w:rsidRPr="009D4114" w:rsidDel="007823C0">
          <w:rPr>
            <w:sz w:val="24"/>
            <w:szCs w:val="24"/>
          </w:rPr>
          <w:delText xml:space="preserve">Two </w:delText>
        </w:r>
      </w:del>
      <w:ins w:id="212" w:author="Emma Chandler" w:date="2021-08-02T12:16:00Z">
        <w:r w:rsidR="007823C0">
          <w:rPr>
            <w:sz w:val="24"/>
            <w:szCs w:val="24"/>
          </w:rPr>
          <w:t>Four</w:t>
        </w:r>
        <w:r w:rsidR="007823C0" w:rsidRPr="009D4114">
          <w:rPr>
            <w:sz w:val="24"/>
            <w:szCs w:val="24"/>
          </w:rPr>
          <w:t xml:space="preserve"> </w:t>
        </w:r>
      </w:ins>
      <w:r w:rsidRPr="009D4114">
        <w:rPr>
          <w:sz w:val="24"/>
          <w:szCs w:val="24"/>
        </w:rPr>
        <w:t>species</w:t>
      </w:r>
      <w:r w:rsidRPr="0092017A">
        <w:rPr>
          <w:sz w:val="24"/>
          <w:szCs w:val="24"/>
        </w:rPr>
        <w:t xml:space="preserve"> (</w:t>
      </w:r>
      <w:ins w:id="213" w:author="Emma Chandler" w:date="2021-08-02T12:16:00Z">
        <w:r w:rsidR="007823C0">
          <w:rPr>
            <w:i/>
            <w:iCs/>
            <w:sz w:val="24"/>
            <w:szCs w:val="24"/>
          </w:rPr>
          <w:t xml:space="preserve">Caltha palustris, Ranunculus </w:t>
        </w:r>
        <w:proofErr w:type="spellStart"/>
        <w:r w:rsidR="007823C0">
          <w:rPr>
            <w:i/>
            <w:iCs/>
            <w:sz w:val="24"/>
            <w:szCs w:val="24"/>
          </w:rPr>
          <w:t>abortivus</w:t>
        </w:r>
        <w:proofErr w:type="spellEnd"/>
        <w:r w:rsidR="007823C0">
          <w:rPr>
            <w:i/>
            <w:iCs/>
            <w:sz w:val="24"/>
            <w:szCs w:val="24"/>
          </w:rPr>
          <w:t xml:space="preserve">, </w:t>
        </w:r>
      </w:ins>
      <w:r w:rsidRPr="0092017A">
        <w:rPr>
          <w:i/>
          <w:iCs/>
          <w:sz w:val="24"/>
          <w:szCs w:val="24"/>
        </w:rPr>
        <w:t xml:space="preserve">Rosa </w:t>
      </w:r>
      <w:proofErr w:type="spellStart"/>
      <w:r w:rsidRPr="0092017A">
        <w:rPr>
          <w:i/>
          <w:iCs/>
          <w:sz w:val="24"/>
          <w:szCs w:val="24"/>
        </w:rPr>
        <w:t>arkansana</w:t>
      </w:r>
      <w:proofErr w:type="spellEnd"/>
      <w:r w:rsidRPr="0092017A">
        <w:rPr>
          <w:i/>
          <w:iCs/>
          <w:sz w:val="24"/>
          <w:szCs w:val="24"/>
        </w:rPr>
        <w:t xml:space="preserve"> </w:t>
      </w:r>
      <w:r w:rsidRPr="0092017A">
        <w:rPr>
          <w:sz w:val="24"/>
          <w:szCs w:val="24"/>
        </w:rPr>
        <w:t xml:space="preserve">and </w:t>
      </w:r>
      <w:r w:rsidRPr="0092017A">
        <w:rPr>
          <w:i/>
          <w:iCs/>
          <w:sz w:val="24"/>
          <w:szCs w:val="24"/>
        </w:rPr>
        <w:t>Zigadenus elegans</w:t>
      </w:r>
      <w:r w:rsidRPr="0092017A">
        <w:rPr>
          <w:sz w:val="24"/>
          <w:szCs w:val="24"/>
        </w:rPr>
        <w:t>)</w:t>
      </w:r>
      <w:r w:rsidRPr="009D4114">
        <w:rPr>
          <w:sz w:val="24"/>
          <w:szCs w:val="24"/>
        </w:rPr>
        <w:t xml:space="preserve"> had positive regression coefficients meaning the deeper the snow</w:t>
      </w:r>
      <w:r w:rsidRPr="00C906F5">
        <w:rPr>
          <w:sz w:val="24"/>
          <w:szCs w:val="24"/>
        </w:rPr>
        <w:t xml:space="preserve"> on day X in March, the later</w:t>
      </w:r>
      <w:r w:rsidRPr="009D4114">
        <w:rPr>
          <w:sz w:val="24"/>
          <w:szCs w:val="24"/>
        </w:rPr>
        <w:t xml:space="preserve"> the species flowered. This outcome would be expected if snow cover impaired earlier flowering.</w:t>
      </w:r>
      <w:r>
        <w:rPr>
          <w:sz w:val="24"/>
          <w:szCs w:val="24"/>
        </w:rPr>
        <w:t xml:space="preserve"> Since </w:t>
      </w:r>
      <w:ins w:id="214" w:author="Emma Chandler" w:date="2021-08-02T12:17:00Z">
        <w:r w:rsidR="007823C0">
          <w:rPr>
            <w:sz w:val="24"/>
            <w:szCs w:val="24"/>
          </w:rPr>
          <w:t xml:space="preserve">three of </w:t>
        </w:r>
      </w:ins>
      <w:r>
        <w:rPr>
          <w:sz w:val="24"/>
          <w:szCs w:val="24"/>
        </w:rPr>
        <w:t>these species flower later in the summer, developmental processes earlier in the spring could be directly affected by snowpack, shifting flowering phenology</w:t>
      </w:r>
      <w:ins w:id="215" w:author="Emma Chandler" w:date="2021-08-02T12:17:00Z">
        <w:r w:rsidR="007823C0">
          <w:rPr>
            <w:sz w:val="24"/>
            <w:szCs w:val="24"/>
          </w:rPr>
          <w:t>, reg</w:t>
        </w:r>
      </w:ins>
      <w:ins w:id="216" w:author="Emma Chandler" w:date="2021-08-02T12:18:00Z">
        <w:r w:rsidR="007823C0">
          <w:rPr>
            <w:sz w:val="24"/>
            <w:szCs w:val="24"/>
          </w:rPr>
          <w:t>ardless of flower timing</w:t>
        </w:r>
      </w:ins>
      <w:r>
        <w:rPr>
          <w:sz w:val="24"/>
          <w:szCs w:val="24"/>
        </w:rPr>
        <w:t xml:space="preserve">. </w:t>
      </w:r>
      <w:del w:id="217" w:author="Emma Chandler" w:date="2021-08-02T12:18:00Z">
        <w:r w:rsidRPr="0092017A" w:rsidDel="007823C0">
          <w:rPr>
            <w:sz w:val="24"/>
            <w:szCs w:val="24"/>
          </w:rPr>
          <w:delText xml:space="preserve">One </w:delText>
        </w:r>
      </w:del>
      <w:ins w:id="218" w:author="Emma Chandler" w:date="2021-08-02T12:18:00Z">
        <w:r w:rsidR="007823C0">
          <w:rPr>
            <w:sz w:val="24"/>
            <w:szCs w:val="24"/>
          </w:rPr>
          <w:t>Two</w:t>
        </w:r>
        <w:r w:rsidR="007823C0" w:rsidRPr="0092017A">
          <w:rPr>
            <w:sz w:val="24"/>
            <w:szCs w:val="24"/>
          </w:rPr>
          <w:t xml:space="preserve"> </w:t>
        </w:r>
      </w:ins>
      <w:r w:rsidRPr="0092017A">
        <w:rPr>
          <w:sz w:val="24"/>
          <w:szCs w:val="24"/>
        </w:rPr>
        <w:t>species</w:t>
      </w:r>
      <w:r>
        <w:rPr>
          <w:sz w:val="24"/>
          <w:szCs w:val="24"/>
        </w:rPr>
        <w:t xml:space="preserve"> (</w:t>
      </w:r>
      <w:ins w:id="219" w:author="Emma Chandler" w:date="2021-08-02T12:18:00Z">
        <w:r w:rsidR="007823C0">
          <w:rPr>
            <w:i/>
            <w:iCs/>
            <w:sz w:val="24"/>
            <w:szCs w:val="24"/>
          </w:rPr>
          <w:t xml:space="preserve">Amorpha </w:t>
        </w:r>
        <w:proofErr w:type="spellStart"/>
        <w:r w:rsidR="007823C0">
          <w:rPr>
            <w:i/>
            <w:iCs/>
            <w:sz w:val="24"/>
            <w:szCs w:val="24"/>
          </w:rPr>
          <w:t>canescens</w:t>
        </w:r>
        <w:proofErr w:type="spellEnd"/>
        <w:r w:rsidR="007823C0">
          <w:rPr>
            <w:i/>
            <w:iCs/>
            <w:sz w:val="24"/>
            <w:szCs w:val="24"/>
          </w:rPr>
          <w:t xml:space="preserve"> </w:t>
        </w:r>
        <w:r w:rsidR="007823C0">
          <w:rPr>
            <w:sz w:val="24"/>
            <w:szCs w:val="24"/>
          </w:rPr>
          <w:t xml:space="preserve">and </w:t>
        </w:r>
      </w:ins>
      <w:r>
        <w:rPr>
          <w:i/>
          <w:iCs/>
          <w:sz w:val="24"/>
          <w:szCs w:val="24"/>
        </w:rPr>
        <w:t xml:space="preserve">Cypripedium </w:t>
      </w:r>
      <w:proofErr w:type="spellStart"/>
      <w:r>
        <w:rPr>
          <w:i/>
          <w:iCs/>
          <w:sz w:val="24"/>
          <w:szCs w:val="24"/>
        </w:rPr>
        <w:t>candidum</w:t>
      </w:r>
      <w:proofErr w:type="spellEnd"/>
      <w:r>
        <w:rPr>
          <w:sz w:val="24"/>
          <w:szCs w:val="24"/>
        </w:rPr>
        <w:t>)</w:t>
      </w:r>
      <w:r w:rsidRPr="0092017A">
        <w:rPr>
          <w:sz w:val="24"/>
          <w:szCs w:val="24"/>
        </w:rPr>
        <w:t xml:space="preserve"> </w:t>
      </w:r>
      <w:r>
        <w:rPr>
          <w:sz w:val="24"/>
          <w:szCs w:val="24"/>
        </w:rPr>
        <w:t>had</w:t>
      </w:r>
      <w:r w:rsidRPr="0092017A">
        <w:rPr>
          <w:sz w:val="24"/>
          <w:szCs w:val="24"/>
        </w:rPr>
        <w:t xml:space="preserve"> a negative regression coefficient </w:t>
      </w:r>
      <w:r>
        <w:rPr>
          <w:sz w:val="24"/>
          <w:szCs w:val="24"/>
        </w:rPr>
        <w:t xml:space="preserve">meaning that increased snowpack led to earlier flowering. </w:t>
      </w:r>
      <w:r>
        <w:rPr>
          <w:i/>
          <w:iCs/>
          <w:sz w:val="24"/>
          <w:szCs w:val="24"/>
        </w:rPr>
        <w:t xml:space="preserve">Cypripedium </w:t>
      </w:r>
      <w:proofErr w:type="spellStart"/>
      <w:r>
        <w:rPr>
          <w:i/>
          <w:iCs/>
          <w:sz w:val="24"/>
          <w:szCs w:val="24"/>
        </w:rPr>
        <w:t>candidum</w:t>
      </w:r>
      <w:proofErr w:type="spellEnd"/>
      <w:r>
        <w:rPr>
          <w:i/>
          <w:iCs/>
          <w:sz w:val="24"/>
          <w:szCs w:val="24"/>
        </w:rPr>
        <w:t xml:space="preserve"> </w:t>
      </w:r>
      <w:r>
        <w:rPr>
          <w:sz w:val="24"/>
          <w:szCs w:val="24"/>
        </w:rPr>
        <w:t xml:space="preserve">is the only obligative wetland species used in this analysis, which may explain the strong relationship between flowering and winter </w:t>
      </w:r>
      <w:r>
        <w:rPr>
          <w:sz w:val="24"/>
          <w:szCs w:val="24"/>
        </w:rPr>
        <w:lastRenderedPageBreak/>
        <w:t xml:space="preserve">precipitation. Since soil moisture from snowpack can take months to dissipate, snowmelt and early evapotranspiration may affect the soil moisture available for species that flower later in the season </w:t>
      </w:r>
      <w:r>
        <w:rPr>
          <w:sz w:val="24"/>
          <w:szCs w:val="24"/>
        </w:rPr>
        <w:fldChar w:fldCharType="begin"/>
      </w:r>
      <w:r w:rsidR="001C1E5F">
        <w:rPr>
          <w:sz w:val="24"/>
          <w:szCs w:val="24"/>
        </w:rPr>
        <w:instrText xml:space="preserve"> ADDIN EN.CITE &lt;EndNote&gt;&lt;Cite&gt;&lt;Author&gt;Wang&lt;/Author&gt;&lt;Year&gt;2018&lt;/Year&gt;&lt;IDText&gt;Disentangling the mechanisms behind winter snow impact on vegetation activity in northern ecosystems&lt;/IDText&gt;&lt;DisplayText&gt;(Wang et al, 2018)&lt;/DisplayText&gt;&lt;record&gt;&lt;dates&gt;&lt;pub-dates&gt;&lt;date&gt;Apr&lt;/date&gt;&lt;/pub-dates&gt;&lt;year&gt;2018&lt;/year&gt;&lt;/dates&gt;&lt;urls&gt;&lt;related-urls&gt;&lt;url&gt;&amp;lt;Go to ISI&amp;gt;://WOS:000426504400018&lt;/url&gt;&lt;/related-urls&gt;&lt;/urls&gt;&lt;isbn&gt;1354-1013&lt;/isbn&gt;&lt;titles&gt;&lt;title&gt;Disentangling the mechanisms behind winter snow impact on vegetation activity in northern ecosystems&lt;/title&gt;&lt;secondary-title&gt;Global Change Biology&lt;/secondary-title&gt;&lt;/titles&gt;&lt;pages&gt;1651-1662&lt;/pages&gt;&lt;number&gt;4&lt;/number&gt;&lt;contributors&gt;&lt;authors&gt;&lt;author&gt;Wang, Xiaoyi&lt;/author&gt;&lt;author&gt;Wang, Tao&lt;/author&gt;&lt;author&gt;Guo, Hui&lt;/author&gt;&lt;author&gt;Liu, Dan&lt;/author&gt;&lt;author&gt;Zhao, Yutong&lt;/author&gt;&lt;author&gt;Zhang, Taotao&lt;/author&gt;&lt;author&gt;Liu, Qiang&lt;/author&gt;&lt;author&gt;Piao, Shilong&lt;/author&gt;&lt;/authors&gt;&lt;/contributors&gt;&lt;added-date format="utc"&gt;1610686871&lt;/added-date&gt;&lt;ref-type name="Journal Article"&gt;17&lt;/ref-type&gt;&lt;rec-number&gt;636&lt;/rec-number&gt;&lt;last-updated-date format="utc"&gt;1610687053&lt;/last-updated-date&gt;&lt;accession-num&gt;WOS:000426504400018&lt;/accession-num&gt;&lt;electronic-resource-num&gt;10.1111/gcb.13930&lt;/electronic-resource-num&gt;&lt;volume&gt;24&lt;/volume&gt;&lt;/record&gt;&lt;/Cite&gt;&lt;/EndNote&gt;</w:instrText>
      </w:r>
      <w:r>
        <w:rPr>
          <w:sz w:val="24"/>
          <w:szCs w:val="24"/>
        </w:rPr>
        <w:fldChar w:fldCharType="separate"/>
      </w:r>
      <w:r w:rsidR="001C1E5F">
        <w:rPr>
          <w:noProof/>
          <w:sz w:val="24"/>
          <w:szCs w:val="24"/>
        </w:rPr>
        <w:t>(Wang et al, 2018)</w:t>
      </w:r>
      <w:r>
        <w:rPr>
          <w:sz w:val="24"/>
          <w:szCs w:val="24"/>
        </w:rPr>
        <w:fldChar w:fldCharType="end"/>
      </w:r>
      <w:r>
        <w:rPr>
          <w:sz w:val="24"/>
          <w:szCs w:val="24"/>
        </w:rPr>
        <w:t xml:space="preserve">. </w:t>
      </w:r>
      <w:ins w:id="220" w:author="Emma Chandler" w:date="2021-08-02T12:19:00Z">
        <w:r w:rsidR="00B0184A">
          <w:rPr>
            <w:sz w:val="24"/>
            <w:szCs w:val="24"/>
          </w:rPr>
          <w:t xml:space="preserve">Strangely, </w:t>
        </w:r>
        <w:r w:rsidR="00B0184A">
          <w:rPr>
            <w:i/>
            <w:iCs/>
            <w:sz w:val="24"/>
            <w:szCs w:val="24"/>
          </w:rPr>
          <w:t xml:space="preserve">Amorpha </w:t>
        </w:r>
      </w:ins>
      <w:proofErr w:type="spellStart"/>
      <w:ins w:id="221" w:author="Emma Chandler" w:date="2021-08-02T12:20:00Z">
        <w:r w:rsidR="00B0184A">
          <w:rPr>
            <w:i/>
            <w:iCs/>
            <w:sz w:val="24"/>
            <w:szCs w:val="24"/>
          </w:rPr>
          <w:t>canescens</w:t>
        </w:r>
        <w:proofErr w:type="spellEnd"/>
        <w:r w:rsidR="00B0184A">
          <w:rPr>
            <w:sz w:val="24"/>
            <w:szCs w:val="24"/>
          </w:rPr>
          <w:t xml:space="preserve">, an early flowering species, also had a negative regression coefficient. </w:t>
        </w:r>
      </w:ins>
      <w:ins w:id="222" w:author="Emma Chandler" w:date="2021-08-02T12:22:00Z">
        <w:r w:rsidR="00B0184A">
          <w:rPr>
            <w:sz w:val="24"/>
            <w:szCs w:val="24"/>
          </w:rPr>
          <w:t>One explanation is that</w:t>
        </w:r>
      </w:ins>
      <w:ins w:id="223" w:author="Emma Chandler" w:date="2021-08-02T12:28:00Z">
        <w:r w:rsidR="00B0184A">
          <w:rPr>
            <w:sz w:val="24"/>
            <w:szCs w:val="24"/>
          </w:rPr>
          <w:t xml:space="preserve"> the development of</w:t>
        </w:r>
      </w:ins>
      <w:ins w:id="224" w:author="Emma Chandler" w:date="2021-08-02T12:22:00Z">
        <w:r w:rsidR="00B0184A">
          <w:rPr>
            <w:sz w:val="24"/>
            <w:szCs w:val="24"/>
          </w:rPr>
          <w:t xml:space="preserve"> </w:t>
        </w:r>
      </w:ins>
      <w:ins w:id="225" w:author="Emma Chandler" w:date="2021-08-02T12:26:00Z">
        <w:r w:rsidR="00B0184A">
          <w:rPr>
            <w:i/>
            <w:iCs/>
            <w:sz w:val="24"/>
            <w:szCs w:val="24"/>
          </w:rPr>
          <w:t xml:space="preserve">Amorpha </w:t>
        </w:r>
        <w:proofErr w:type="spellStart"/>
        <w:r w:rsidR="00B0184A">
          <w:rPr>
            <w:i/>
            <w:iCs/>
            <w:sz w:val="24"/>
            <w:szCs w:val="24"/>
          </w:rPr>
          <w:t>canescens</w:t>
        </w:r>
        <w:proofErr w:type="spellEnd"/>
        <w:r w:rsidR="00B0184A">
          <w:rPr>
            <w:i/>
            <w:iCs/>
            <w:sz w:val="24"/>
            <w:szCs w:val="24"/>
          </w:rPr>
          <w:t xml:space="preserve"> </w:t>
        </w:r>
        <w:r w:rsidR="00B0184A">
          <w:rPr>
            <w:sz w:val="24"/>
            <w:szCs w:val="24"/>
          </w:rPr>
          <w:t xml:space="preserve">is vulnerable to </w:t>
        </w:r>
      </w:ins>
      <w:ins w:id="226" w:author="Emma Chandler" w:date="2021-08-02T12:27:00Z">
        <w:r w:rsidR="00B0184A">
          <w:rPr>
            <w:sz w:val="24"/>
            <w:szCs w:val="24"/>
          </w:rPr>
          <w:t>spring frost events and snow cover acts as a layer of protection during the spring</w:t>
        </w:r>
      </w:ins>
      <w:ins w:id="227" w:author="Emma Chandler" w:date="2021-08-02T12:28:00Z">
        <w:r w:rsidR="00B0184A">
          <w:rPr>
            <w:sz w:val="24"/>
            <w:szCs w:val="24"/>
          </w:rPr>
          <w:t xml:space="preserve">. </w:t>
        </w:r>
      </w:ins>
      <w:r w:rsidRPr="00B0184A">
        <w:rPr>
          <w:sz w:val="24"/>
          <w:szCs w:val="24"/>
        </w:rPr>
        <w:t>Whether</w:t>
      </w:r>
      <w:r>
        <w:rPr>
          <w:sz w:val="24"/>
          <w:szCs w:val="24"/>
        </w:rPr>
        <w:t xml:space="preserve"> due to impaired early development or quantities of soil moisture, these </w:t>
      </w:r>
      <w:del w:id="228" w:author="Emma Chandler" w:date="2021-08-02T12:28:00Z">
        <w:r w:rsidDel="00B0184A">
          <w:rPr>
            <w:sz w:val="24"/>
            <w:szCs w:val="24"/>
          </w:rPr>
          <w:delText xml:space="preserve">three </w:delText>
        </w:r>
      </w:del>
      <w:ins w:id="229" w:author="Emma Chandler" w:date="2021-08-02T12:28:00Z">
        <w:r w:rsidR="00B0184A">
          <w:rPr>
            <w:sz w:val="24"/>
            <w:szCs w:val="24"/>
          </w:rPr>
          <w:t>six</w:t>
        </w:r>
        <w:r w:rsidR="00B0184A">
          <w:rPr>
            <w:sz w:val="24"/>
            <w:szCs w:val="24"/>
          </w:rPr>
          <w:t xml:space="preserve"> </w:t>
        </w:r>
      </w:ins>
      <w:r>
        <w:rPr>
          <w:sz w:val="24"/>
          <w:szCs w:val="24"/>
        </w:rPr>
        <w:t>species are compensating for the conditions that resulted from snowpack by shifting flowering phenology.</w:t>
      </w:r>
    </w:p>
    <w:p w14:paraId="66D4C80B" w14:textId="4CF93249" w:rsidR="00374BBB" w:rsidRPr="0092017A" w:rsidRDefault="00374BBB" w:rsidP="00374BBB">
      <w:pPr>
        <w:spacing w:after="0" w:line="480" w:lineRule="auto"/>
        <w:ind w:firstLine="720"/>
        <w:rPr>
          <w:sz w:val="24"/>
          <w:szCs w:val="24"/>
        </w:rPr>
      </w:pPr>
      <w:r w:rsidRPr="0092017A">
        <w:rPr>
          <w:sz w:val="24"/>
          <w:szCs w:val="24"/>
        </w:rPr>
        <w:t>Overall, our results suggest that snowpack does not have a strong relationship with flower timing</w:t>
      </w:r>
      <w:r>
        <w:rPr>
          <w:sz w:val="24"/>
          <w:szCs w:val="24"/>
        </w:rPr>
        <w:t xml:space="preserve"> in Midwestern prairies</w:t>
      </w:r>
      <w:r w:rsidRPr="0092017A">
        <w:rPr>
          <w:sz w:val="24"/>
          <w:szCs w:val="24"/>
        </w:rPr>
        <w:t xml:space="preserve">. </w:t>
      </w:r>
      <w:r>
        <w:rPr>
          <w:sz w:val="24"/>
          <w:szCs w:val="24"/>
        </w:rPr>
        <w:t>S</w:t>
      </w:r>
      <w:r w:rsidRPr="0092017A">
        <w:rPr>
          <w:sz w:val="24"/>
          <w:szCs w:val="24"/>
        </w:rPr>
        <w:t xml:space="preserve">nowpack </w:t>
      </w:r>
      <w:r>
        <w:rPr>
          <w:sz w:val="24"/>
          <w:szCs w:val="24"/>
        </w:rPr>
        <w:t>may</w:t>
      </w:r>
      <w:r w:rsidRPr="0092017A">
        <w:rPr>
          <w:sz w:val="24"/>
          <w:szCs w:val="24"/>
        </w:rPr>
        <w:t xml:space="preserve"> not inhibit flowering because</w:t>
      </w:r>
      <w:r>
        <w:rPr>
          <w:sz w:val="24"/>
          <w:szCs w:val="24"/>
        </w:rPr>
        <w:t>,</w:t>
      </w:r>
      <w:r w:rsidRPr="0092017A">
        <w:rPr>
          <w:sz w:val="24"/>
          <w:szCs w:val="24"/>
        </w:rPr>
        <w:t xml:space="preserve"> even with </w:t>
      </w:r>
      <w:r>
        <w:rPr>
          <w:sz w:val="24"/>
          <w:szCs w:val="24"/>
        </w:rPr>
        <w:t xml:space="preserve">a </w:t>
      </w:r>
      <w:r w:rsidRPr="0092017A">
        <w:rPr>
          <w:sz w:val="24"/>
          <w:szCs w:val="24"/>
        </w:rPr>
        <w:t>late start</w:t>
      </w:r>
      <w:r>
        <w:rPr>
          <w:sz w:val="24"/>
          <w:szCs w:val="24"/>
        </w:rPr>
        <w:t>,</w:t>
      </w:r>
      <w:r w:rsidRPr="0092017A">
        <w:rPr>
          <w:sz w:val="24"/>
          <w:szCs w:val="24"/>
        </w:rPr>
        <w:t xml:space="preserve"> growing plants </w:t>
      </w:r>
      <w:r>
        <w:rPr>
          <w:sz w:val="24"/>
          <w:szCs w:val="24"/>
        </w:rPr>
        <w:t xml:space="preserve">may be able to catch up by shortening earlier developmental phases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We expected snowpack to influence early flowering species and not later flowering species but, our results indicate that growth and flowering begin regardless of snow cover. In comparison with snowpack, a</w:t>
      </w:r>
      <w:r w:rsidRPr="00075B6A">
        <w:rPr>
          <w:sz w:val="24"/>
          <w:szCs w:val="24"/>
        </w:rPr>
        <w:t xml:space="preserve">ir temperature </w:t>
      </w:r>
      <w:r>
        <w:rPr>
          <w:sz w:val="24"/>
          <w:szCs w:val="24"/>
        </w:rPr>
        <w:t>had</w:t>
      </w:r>
      <w:r w:rsidRPr="00075B6A">
        <w:rPr>
          <w:sz w:val="24"/>
          <w:szCs w:val="24"/>
        </w:rPr>
        <w:t xml:space="preserve"> a much stronger effect on when plants flower. </w:t>
      </w:r>
      <w:ins w:id="230" w:author="Emma Chandler" w:date="2021-08-02T12:31:00Z">
        <w:r w:rsidR="000C3EBD">
          <w:rPr>
            <w:sz w:val="24"/>
            <w:szCs w:val="24"/>
          </w:rPr>
          <w:t xml:space="preserve">Species interspersed throughout the growing season had significant regression coefficients for the effect of early temperatures on flower timing. </w:t>
        </w:r>
      </w:ins>
      <w:del w:id="231" w:author="Emma Chandler" w:date="2021-08-02T12:29:00Z">
        <w:r w:rsidDel="000C3EBD">
          <w:rPr>
            <w:sz w:val="24"/>
            <w:szCs w:val="24"/>
          </w:rPr>
          <w:delText>The five earliest</w:delText>
        </w:r>
      </w:del>
      <w:del w:id="232" w:author="Emma Chandler" w:date="2021-08-02T12:31:00Z">
        <w:r w:rsidDel="000C3EBD">
          <w:rPr>
            <w:sz w:val="24"/>
            <w:szCs w:val="24"/>
          </w:rPr>
          <w:delText xml:space="preserve"> flowering species had significant regression coefficients for the effect of </w:delText>
        </w:r>
      </w:del>
      <w:del w:id="233" w:author="Emma Chandler" w:date="2021-08-02T12:11:00Z">
        <w:r w:rsidDel="007823C0">
          <w:rPr>
            <w:sz w:val="24"/>
            <w:szCs w:val="24"/>
          </w:rPr>
          <w:delText>AGDU</w:delText>
        </w:r>
      </w:del>
      <w:del w:id="234" w:author="Emma Chandler" w:date="2021-08-02T12:31:00Z">
        <w:r w:rsidDel="000C3EBD">
          <w:rPr>
            <w:sz w:val="24"/>
            <w:szCs w:val="24"/>
          </w:rPr>
          <w:delText xml:space="preserve"> on FFD. However, there were also several other species with significant relationships between </w:delText>
        </w:r>
      </w:del>
      <w:del w:id="235" w:author="Emma Chandler" w:date="2021-08-02T12:11:00Z">
        <w:r w:rsidDel="007823C0">
          <w:rPr>
            <w:sz w:val="24"/>
            <w:szCs w:val="24"/>
          </w:rPr>
          <w:delText>AGDU</w:delText>
        </w:r>
      </w:del>
      <w:del w:id="236" w:author="Emma Chandler" w:date="2021-08-02T12:31:00Z">
        <w:r w:rsidDel="000C3EBD">
          <w:rPr>
            <w:sz w:val="24"/>
            <w:szCs w:val="24"/>
          </w:rPr>
          <w:delText xml:space="preserve"> and FFD with flowering dates </w:delText>
        </w:r>
      </w:del>
      <w:del w:id="237" w:author="Emma Chandler" w:date="2021-08-02T12:30:00Z">
        <w:r w:rsidDel="000C3EBD">
          <w:rPr>
            <w:sz w:val="24"/>
            <w:szCs w:val="24"/>
          </w:rPr>
          <w:delText xml:space="preserve">interspersed throughout </w:delText>
        </w:r>
      </w:del>
      <w:del w:id="238" w:author="Emma Chandler" w:date="2021-08-02T12:31:00Z">
        <w:r w:rsidDel="000C3EBD">
          <w:rPr>
            <w:sz w:val="24"/>
            <w:szCs w:val="24"/>
          </w:rPr>
          <w:delText xml:space="preserve">the growing season. </w:delText>
        </w:r>
      </w:del>
      <w:r>
        <w:rPr>
          <w:sz w:val="24"/>
          <w:szCs w:val="24"/>
        </w:rPr>
        <w:t>We can therefore draw the conclusion that temperature is more strongly associated with flowering phenology than snowpack for prairie species.</w:t>
      </w:r>
    </w:p>
    <w:p w14:paraId="0C0B345A" w14:textId="169830E3" w:rsidR="00374BBB" w:rsidRDefault="00374BBB" w:rsidP="00374BBB">
      <w:pPr>
        <w:spacing w:line="480" w:lineRule="auto"/>
        <w:rPr>
          <w:sz w:val="24"/>
          <w:szCs w:val="24"/>
        </w:rPr>
      </w:pPr>
      <w:r>
        <w:rPr>
          <w:sz w:val="24"/>
          <w:szCs w:val="24"/>
        </w:rPr>
        <w:tab/>
        <w:t xml:space="preserve">Further research is needed to better understand the relationships between changing climatic conditions and flowering phenology. We only considered snow cover and melt but, </w:t>
      </w:r>
      <w:r>
        <w:rPr>
          <w:sz w:val="24"/>
          <w:szCs w:val="24"/>
        </w:rPr>
        <w:lastRenderedPageBreak/>
        <w:t xml:space="preserve">other forms of precipitation might be more tightly related to triggering flowering. </w:t>
      </w:r>
      <w:proofErr w:type="spellStart"/>
      <w:r>
        <w:rPr>
          <w:sz w:val="24"/>
          <w:szCs w:val="24"/>
        </w:rPr>
        <w:t>Patricola</w:t>
      </w:r>
      <w:proofErr w:type="spellEnd"/>
      <w:r>
        <w:rPr>
          <w:sz w:val="24"/>
          <w:szCs w:val="24"/>
        </w:rPr>
        <w:t xml:space="preserve"> and Cook (2013) found that precipitation is expected to increase for April and May with climate change and decrease for July and August. These changes could have implications for flowering phenology throughout the growing season.</w:t>
      </w:r>
    </w:p>
    <w:p w14:paraId="6798429D" w14:textId="57406C2E" w:rsidR="00796A82" w:rsidRDefault="00796A82" w:rsidP="00374BBB">
      <w:pPr>
        <w:spacing w:line="480" w:lineRule="auto"/>
        <w:rPr>
          <w:sz w:val="24"/>
          <w:szCs w:val="24"/>
        </w:rPr>
      </w:pPr>
    </w:p>
    <w:p w14:paraId="5D83172C" w14:textId="77777777" w:rsidR="00796A82" w:rsidRDefault="00796A82" w:rsidP="00374BBB">
      <w:pPr>
        <w:spacing w:line="480" w:lineRule="auto"/>
        <w:rPr>
          <w:sz w:val="24"/>
          <w:szCs w:val="24"/>
        </w:rPr>
      </w:pPr>
    </w:p>
    <w:p w14:paraId="24E418D2" w14:textId="77777777" w:rsidR="00374BBB" w:rsidRDefault="00374BBB" w:rsidP="00374BBB">
      <w:pPr>
        <w:spacing w:line="480" w:lineRule="auto"/>
        <w:rPr>
          <w:b/>
          <w:bCs/>
          <w:sz w:val="24"/>
          <w:szCs w:val="24"/>
        </w:rPr>
      </w:pPr>
      <w:r w:rsidRPr="00560D7E">
        <w:rPr>
          <w:b/>
          <w:bCs/>
          <w:sz w:val="24"/>
          <w:szCs w:val="24"/>
        </w:rPr>
        <w:t>Acknowledgements</w:t>
      </w:r>
    </w:p>
    <w:p w14:paraId="5D98E5A3" w14:textId="3573762A" w:rsidR="00374BBB" w:rsidRDefault="00374BBB" w:rsidP="00374BBB">
      <w:pPr>
        <w:spacing w:line="480" w:lineRule="auto"/>
        <w:rPr>
          <w:sz w:val="24"/>
          <w:szCs w:val="24"/>
        </w:rPr>
      </w:pPr>
      <w:r>
        <w:rPr>
          <w:sz w:val="24"/>
          <w:szCs w:val="24"/>
        </w:rPr>
        <w:t xml:space="preserve">We are grateful to </w:t>
      </w:r>
      <w:ins w:id="239" w:author="Steven Travers" w:date="2021-07-22T16:38:00Z">
        <w:r w:rsidR="00B64E47">
          <w:rPr>
            <w:sz w:val="24"/>
            <w:szCs w:val="24"/>
          </w:rPr>
          <w:t xml:space="preserve">Dr. </w:t>
        </w:r>
      </w:ins>
      <w:r>
        <w:rPr>
          <w:sz w:val="24"/>
          <w:szCs w:val="24"/>
        </w:rPr>
        <w:t xml:space="preserve">Althea Archer for her help with R and setting up GitHub collaboration and to </w:t>
      </w:r>
      <w:ins w:id="240" w:author="Steven Travers" w:date="2021-07-22T16:39:00Z">
        <w:r w:rsidR="00B64E47">
          <w:rPr>
            <w:sz w:val="24"/>
            <w:szCs w:val="24"/>
          </w:rPr>
          <w:t xml:space="preserve">Dr. </w:t>
        </w:r>
      </w:ins>
      <w:r>
        <w:rPr>
          <w:sz w:val="24"/>
          <w:szCs w:val="24"/>
        </w:rPr>
        <w:t xml:space="preserve">Ned </w:t>
      </w:r>
      <w:proofErr w:type="spellStart"/>
      <w:r>
        <w:rPr>
          <w:sz w:val="24"/>
          <w:szCs w:val="24"/>
        </w:rPr>
        <w:t>Dochterman</w:t>
      </w:r>
      <w:proofErr w:type="spellEnd"/>
      <w:r>
        <w:rPr>
          <w:sz w:val="24"/>
          <w:szCs w:val="24"/>
        </w:rPr>
        <w:t xml:space="preserve"> for advice on structural equation modeling. We </w:t>
      </w:r>
      <w:ins w:id="241" w:author="Steven Travers" w:date="2021-07-22T16:39:00Z">
        <w:r w:rsidR="00B64E47">
          <w:rPr>
            <w:sz w:val="24"/>
            <w:szCs w:val="24"/>
          </w:rPr>
          <w:t xml:space="preserve">also </w:t>
        </w:r>
      </w:ins>
      <w:r w:rsidR="00EF77E7">
        <w:rPr>
          <w:sz w:val="24"/>
          <w:szCs w:val="24"/>
        </w:rPr>
        <w:t>thank</w:t>
      </w:r>
      <w:r>
        <w:rPr>
          <w:sz w:val="24"/>
          <w:szCs w:val="24"/>
        </w:rPr>
        <w:t xml:space="preserve"> </w:t>
      </w:r>
      <w:ins w:id="242" w:author="Steven Travers" w:date="2021-07-22T16:39:00Z">
        <w:r w:rsidR="00B64E47">
          <w:rPr>
            <w:sz w:val="24"/>
            <w:szCs w:val="24"/>
          </w:rPr>
          <w:t xml:space="preserve">Dr. </w:t>
        </w:r>
      </w:ins>
      <w:r>
        <w:rPr>
          <w:sz w:val="24"/>
          <w:szCs w:val="24"/>
        </w:rPr>
        <w:t xml:space="preserve">Edward </w:t>
      </w:r>
      <w:proofErr w:type="spellStart"/>
      <w:r>
        <w:rPr>
          <w:sz w:val="24"/>
          <w:szCs w:val="24"/>
        </w:rPr>
        <w:t>DeKeyser</w:t>
      </w:r>
      <w:proofErr w:type="spellEnd"/>
      <w:r>
        <w:rPr>
          <w:sz w:val="24"/>
          <w:szCs w:val="24"/>
        </w:rPr>
        <w:t xml:space="preserve"> for his expertise on prairie and wetland plant species.</w:t>
      </w:r>
    </w:p>
    <w:p w14:paraId="3B236D08" w14:textId="77777777" w:rsidR="00374BBB" w:rsidRPr="00374BBB" w:rsidRDefault="00374BBB" w:rsidP="00374BBB">
      <w:pPr>
        <w:spacing w:line="480" w:lineRule="auto"/>
        <w:rPr>
          <w:b/>
          <w:bCs/>
          <w:sz w:val="24"/>
          <w:szCs w:val="24"/>
        </w:rPr>
      </w:pPr>
      <w:r w:rsidRPr="00374BBB">
        <w:rPr>
          <w:b/>
          <w:bCs/>
          <w:sz w:val="24"/>
          <w:szCs w:val="24"/>
        </w:rPr>
        <w:t>Literature Cited</w:t>
      </w:r>
    </w:p>
    <w:p w14:paraId="041036C1" w14:textId="64F15AEA" w:rsidR="001C1E5F" w:rsidRPr="001C1E5F" w:rsidRDefault="00374BBB" w:rsidP="00880F64">
      <w:pPr>
        <w:pStyle w:val="EndNoteBibliography"/>
        <w:spacing w:after="0"/>
        <w:ind w:left="720" w:hanging="720"/>
      </w:pPr>
      <w:r>
        <w:rPr>
          <w:sz w:val="24"/>
          <w:szCs w:val="24"/>
        </w:rPr>
        <w:fldChar w:fldCharType="begin"/>
      </w:r>
      <w:r>
        <w:rPr>
          <w:sz w:val="24"/>
          <w:szCs w:val="24"/>
        </w:rPr>
        <w:instrText xml:space="preserve"> ADDIN EN.REFLIST </w:instrText>
      </w:r>
      <w:r>
        <w:rPr>
          <w:sz w:val="24"/>
          <w:szCs w:val="24"/>
        </w:rPr>
        <w:fldChar w:fldCharType="separate"/>
      </w:r>
      <w:r w:rsidR="001C1E5F" w:rsidRPr="001C1E5F">
        <w:t xml:space="preserve">Bjorkman, A. D., Elmendorf, S. C., Beamish, A. L., Vellend, M. &amp; Henry, G. H. R. (2015) Contrasting effects of warming and increased snowfall on Arctic tundra plant phenology over the past two decades. </w:t>
      </w:r>
      <w:r w:rsidR="001C1E5F" w:rsidRPr="001C1E5F">
        <w:rPr>
          <w:i/>
        </w:rPr>
        <w:t>Global Change Biology</w:t>
      </w:r>
      <w:r w:rsidR="001C1E5F" w:rsidRPr="001C1E5F">
        <w:t>, 21(12), 4651-4661.</w:t>
      </w:r>
      <w:r w:rsidR="00D2193D">
        <w:t xml:space="preserve"> doi:</w:t>
      </w:r>
      <w:r w:rsidR="00D2193D" w:rsidRPr="00D2193D">
        <w:t xml:space="preserve"> 10.1111/gcb.13051</w:t>
      </w:r>
      <w:r w:rsidR="00D2193D">
        <w:t xml:space="preserve">. </w:t>
      </w:r>
    </w:p>
    <w:p w14:paraId="726BBD1D" w14:textId="4336C87B" w:rsidR="001C1E5F" w:rsidRPr="001C1E5F" w:rsidRDefault="001C1E5F" w:rsidP="00880F64">
      <w:pPr>
        <w:pStyle w:val="EndNoteBibliography"/>
        <w:spacing w:after="0"/>
        <w:ind w:left="720" w:hanging="720"/>
      </w:pPr>
      <w:r w:rsidRPr="001C1E5F">
        <w:t xml:space="preserve">Cleland, E. E., Chuine, I., Menzel, A., Mooney, H. A. &amp; Schwartz, M. D. (2007) Shifting plant phenology in response to global change. </w:t>
      </w:r>
      <w:r w:rsidRPr="001C1E5F">
        <w:rPr>
          <w:i/>
        </w:rPr>
        <w:t>Trends in Ecology &amp; Evolution</w:t>
      </w:r>
      <w:r w:rsidRPr="001C1E5F">
        <w:t>, 22(7), 357-365.</w:t>
      </w:r>
      <w:r w:rsidR="00D2193D">
        <w:t xml:space="preserve"> doi:</w:t>
      </w:r>
      <w:r w:rsidR="00D2193D" w:rsidRPr="00D2193D">
        <w:t>10.1016/j.tree.2007.04.003</w:t>
      </w:r>
      <w:r w:rsidR="00D2193D">
        <w:t>.</w:t>
      </w:r>
    </w:p>
    <w:p w14:paraId="60F3CE43" w14:textId="656D4FAD" w:rsidR="001C1E5F" w:rsidRPr="001C1E5F" w:rsidRDefault="001C1E5F" w:rsidP="00880F64">
      <w:pPr>
        <w:pStyle w:val="EndNoteBibliography"/>
        <w:spacing w:after="0"/>
        <w:ind w:left="720" w:hanging="720"/>
      </w:pPr>
      <w:r w:rsidRPr="001C1E5F">
        <w:t xml:space="preserve">Cook, B. I., Wolkovich, E. M., Davies, T. J., Ault, T. R., Betancourt, J. L., Allen, J. M., Bolmgren, K., Cleland, E. E., Crimmins, T. M., Kraft, N. J. B., Lancaster, L. T., Mazer, S. J., McCabe, G. J., McGill, B. J., Parmesan, C., Pau, S., Regetz, J., Salamin, N., Schwartz, M. D. &amp; Travers, S. E. (2012) Sensitivity of Spring Phenology to Warming Across Temporal and Spatial Climate Gradients in Two Independent Databases. </w:t>
      </w:r>
      <w:r w:rsidRPr="001C1E5F">
        <w:rPr>
          <w:i/>
        </w:rPr>
        <w:t>Ecosystems</w:t>
      </w:r>
      <w:r w:rsidRPr="001C1E5F">
        <w:t>, 15(8), 1283-1294.</w:t>
      </w:r>
      <w:r w:rsidR="00D2193D">
        <w:t xml:space="preserve"> doi:</w:t>
      </w:r>
      <w:r w:rsidR="00D2193D" w:rsidRPr="00D2193D">
        <w:t xml:space="preserve"> 10.1007/s10021-012-9584-5</w:t>
      </w:r>
      <w:r w:rsidR="00D2193D">
        <w:t>.</w:t>
      </w:r>
    </w:p>
    <w:p w14:paraId="1D9260A5" w14:textId="1451BE83" w:rsidR="001C1E5F" w:rsidRPr="001C1E5F" w:rsidRDefault="001C1E5F" w:rsidP="00880F64">
      <w:pPr>
        <w:pStyle w:val="EndNoteBibliography"/>
        <w:spacing w:after="0"/>
        <w:ind w:left="720" w:hanging="720"/>
      </w:pPr>
      <w:r w:rsidRPr="001C1E5F">
        <w:t xml:space="preserve">Dunnell, K. L. &amp; Travers, S. E. (2011) Shifts in the flowering phenology of the northern Great Plains: Patterns over 100 years. </w:t>
      </w:r>
      <w:r w:rsidRPr="001C1E5F">
        <w:rPr>
          <w:i/>
        </w:rPr>
        <w:t>American journal of botany</w:t>
      </w:r>
      <w:r w:rsidRPr="001C1E5F">
        <w:t>, 98(6), 935-945.</w:t>
      </w:r>
      <w:r w:rsidR="00D2193D">
        <w:t xml:space="preserve"> doi:</w:t>
      </w:r>
      <w:r w:rsidR="00D2193D" w:rsidRPr="00D2193D">
        <w:t>10.3732/ajb.1000363</w:t>
      </w:r>
      <w:r w:rsidR="00D2193D">
        <w:t xml:space="preserve">. </w:t>
      </w:r>
    </w:p>
    <w:p w14:paraId="6EFB902E" w14:textId="24A66B7E" w:rsidR="001C1E5F" w:rsidRPr="001C1E5F" w:rsidRDefault="001C1E5F" w:rsidP="00880F64">
      <w:pPr>
        <w:pStyle w:val="EndNoteBibliography"/>
        <w:spacing w:after="0"/>
        <w:ind w:left="720" w:hanging="720"/>
      </w:pPr>
      <w:r w:rsidRPr="001C1E5F">
        <w:t xml:space="preserve">Grace, J. B. (2006) </w:t>
      </w:r>
      <w:r w:rsidRPr="001C1E5F">
        <w:rPr>
          <w:i/>
        </w:rPr>
        <w:t>Structural Equation Modeling and Natural Systems</w:t>
      </w:r>
      <w:r w:rsidRPr="001C1E5F">
        <w:t xml:space="preserve">, </w:t>
      </w:r>
      <w:r w:rsidRPr="001C1E5F">
        <w:rPr>
          <w:i/>
        </w:rPr>
        <w:t>63</w:t>
      </w:r>
      <w:r w:rsidRPr="001C1E5F">
        <w:t>. Cambridge, U.K.: Cambridge University Press.</w:t>
      </w:r>
      <w:r w:rsidR="00D2193D">
        <w:t xml:space="preserve"> doi:10.1111/j.1541-0420.2007.00856_13.x</w:t>
      </w:r>
      <w:r w:rsidR="00517DE8">
        <w:t>.</w:t>
      </w:r>
    </w:p>
    <w:p w14:paraId="0F244F85" w14:textId="32EEB531" w:rsidR="001C1E5F" w:rsidRPr="001C1E5F" w:rsidRDefault="001C1E5F" w:rsidP="00880F64">
      <w:pPr>
        <w:pStyle w:val="EndNoteBibliography"/>
        <w:spacing w:after="0"/>
        <w:ind w:left="720" w:hanging="720"/>
      </w:pPr>
      <w:r w:rsidRPr="001C1E5F">
        <w:t xml:space="preserve">Inouye, D. W., Morales, M. A. &amp; Dodge, G. J. (2002) Variation in timing and abundance of flowering by Delphinium barbeyi Huth (Ranunculaceae): the roles of snowpack, frost, and La Nina, in the context of climate change. </w:t>
      </w:r>
      <w:r w:rsidRPr="001C1E5F">
        <w:rPr>
          <w:i/>
        </w:rPr>
        <w:t>Oecologia</w:t>
      </w:r>
      <w:r w:rsidRPr="001C1E5F">
        <w:t>, 130, 543-550.</w:t>
      </w:r>
      <w:r w:rsidR="002A3447">
        <w:t xml:space="preserve"> doi:</w:t>
      </w:r>
      <w:r w:rsidR="002A3447" w:rsidRPr="002A3447">
        <w:t>10.1007/s00442-001-0835-y</w:t>
      </w:r>
      <w:r w:rsidR="002A3447">
        <w:t>.</w:t>
      </w:r>
    </w:p>
    <w:p w14:paraId="198CF38E" w14:textId="4242BA0D" w:rsidR="001C1E5F" w:rsidRPr="001C1E5F" w:rsidRDefault="001C1E5F" w:rsidP="00880F64">
      <w:pPr>
        <w:pStyle w:val="EndNoteBibliography"/>
        <w:spacing w:after="0"/>
        <w:ind w:left="720" w:hanging="720"/>
      </w:pPr>
      <w:r w:rsidRPr="001C1E5F">
        <w:t xml:space="preserve">Kharouba, H. M., Ehrlen, J., Gelman, A., Bolmgren, K., Allen, J. M., Travers, S. E. &amp; Wolkovich, E. M. (2018) Global shifts in the phenological synchrony of species interactions over recent decades. </w:t>
      </w:r>
      <w:r w:rsidRPr="001C1E5F">
        <w:rPr>
          <w:i/>
        </w:rPr>
        <w:t>Proceedings of the National Academy of Sciences of the United States of America</w:t>
      </w:r>
      <w:r w:rsidRPr="001C1E5F">
        <w:t>, 115(20), 5211-5216.</w:t>
      </w:r>
      <w:r w:rsidR="008A062C">
        <w:t xml:space="preserve"> doi:</w:t>
      </w:r>
      <w:r w:rsidR="002A3447">
        <w:t xml:space="preserve"> </w:t>
      </w:r>
      <w:r w:rsidR="008A062C" w:rsidRPr="008A062C">
        <w:t>10.1073/pnas.1714511115</w:t>
      </w:r>
      <w:r w:rsidR="008A062C">
        <w:t>.</w:t>
      </w:r>
    </w:p>
    <w:p w14:paraId="6C36BDB2" w14:textId="7E9824C9" w:rsidR="001C1E5F" w:rsidRPr="001C1E5F" w:rsidRDefault="001C1E5F" w:rsidP="00880F64">
      <w:pPr>
        <w:pStyle w:val="EndNoteBibliography"/>
        <w:spacing w:after="0"/>
        <w:ind w:left="720" w:hanging="720"/>
      </w:pPr>
      <w:r w:rsidRPr="001C1E5F">
        <w:lastRenderedPageBreak/>
        <w:t xml:space="preserve">Kharouba, H. M. &amp; Wolkovich, E. M. (2020) Disconnects between ecological theory and data in phenological mismatch research. </w:t>
      </w:r>
      <w:r w:rsidRPr="001C1E5F">
        <w:rPr>
          <w:i/>
        </w:rPr>
        <w:t>Nature Climate Change</w:t>
      </w:r>
      <w:r w:rsidRPr="001C1E5F">
        <w:t>, 10(5), 406-415.</w:t>
      </w:r>
      <w:r w:rsidR="008A062C">
        <w:t xml:space="preserve"> doi:</w:t>
      </w:r>
      <w:r w:rsidR="008A062C" w:rsidRPr="008A062C">
        <w:t xml:space="preserve"> 10.1038/s41558-020-0752-x</w:t>
      </w:r>
      <w:r w:rsidR="008A062C">
        <w:t>.</w:t>
      </w:r>
    </w:p>
    <w:p w14:paraId="3BEE6213" w14:textId="6609AD3D" w:rsidR="001C1E5F" w:rsidRPr="001C1E5F" w:rsidRDefault="001C1E5F" w:rsidP="00880F64">
      <w:pPr>
        <w:pStyle w:val="EndNoteBibliography"/>
        <w:spacing w:after="0"/>
        <w:ind w:left="720" w:hanging="720"/>
      </w:pPr>
      <w:r w:rsidRPr="001C1E5F">
        <w:t xml:space="preserve">McMaster, G. S. &amp; Wilhelm, W. W. (1997) Growing degree-days: one equation, two interpretations. </w:t>
      </w:r>
      <w:r w:rsidRPr="001C1E5F">
        <w:rPr>
          <w:i/>
        </w:rPr>
        <w:t>Agricultural and forest meteorology</w:t>
      </w:r>
      <w:r w:rsidRPr="001C1E5F">
        <w:t>, 87(4), 291-300.</w:t>
      </w:r>
      <w:r w:rsidR="008A062C">
        <w:t xml:space="preserve"> doi:</w:t>
      </w:r>
      <w:r w:rsidR="008A062C" w:rsidRPr="008A062C">
        <w:t xml:space="preserve"> 10.1016/S0168-1923(97)00027-0</w:t>
      </w:r>
      <w:r w:rsidR="008A062C">
        <w:t>.</w:t>
      </w:r>
    </w:p>
    <w:p w14:paraId="6C756B5F" w14:textId="6898F07A" w:rsidR="001C1E5F" w:rsidRPr="001C1E5F" w:rsidRDefault="001C1E5F" w:rsidP="00880F64">
      <w:pPr>
        <w:pStyle w:val="EndNoteBibliography"/>
        <w:spacing w:after="0"/>
        <w:ind w:left="720" w:hanging="720"/>
      </w:pPr>
      <w:r w:rsidRPr="001C1E5F">
        <w:t xml:space="preserve">Miller-Rushing, A. J. &amp; Primack, R. B. (2008) Global warming and flowering times in Thoreau's concord: A community perspective. </w:t>
      </w:r>
      <w:r w:rsidRPr="001C1E5F">
        <w:rPr>
          <w:i/>
        </w:rPr>
        <w:t>Ecology</w:t>
      </w:r>
      <w:r w:rsidRPr="001C1E5F">
        <w:t>, 89(2), 332-341.</w:t>
      </w:r>
      <w:r w:rsidR="008A062C">
        <w:t xml:space="preserve"> doi:</w:t>
      </w:r>
      <w:r w:rsidR="008A062C" w:rsidRPr="008A062C">
        <w:t xml:space="preserve"> 10.1890/07-0068.1</w:t>
      </w:r>
      <w:r w:rsidR="008A062C">
        <w:t xml:space="preserve">. </w:t>
      </w:r>
    </w:p>
    <w:p w14:paraId="57DE45DF" w14:textId="2FDBB618" w:rsidR="001C1E5F" w:rsidRPr="001C1E5F" w:rsidRDefault="00294F1D" w:rsidP="00880F64">
      <w:pPr>
        <w:pStyle w:val="EndNoteBibliography"/>
        <w:spacing w:after="0"/>
        <w:ind w:left="720" w:hanging="720"/>
      </w:pPr>
      <w:r>
        <w:t>IPCC</w:t>
      </w:r>
      <w:r w:rsidR="001C1E5F" w:rsidRPr="001C1E5F">
        <w:t xml:space="preserve">. (2014) </w:t>
      </w:r>
      <w:r w:rsidR="001C1E5F" w:rsidRPr="001C1E5F">
        <w:rPr>
          <w:i/>
        </w:rPr>
        <w:t>Climate Change 2014: Synthesis Report. Contribution of Working Groups I, II, and III to the Fifth Assessment Report of the Intergovernmental Panel on Climate Change</w:t>
      </w:r>
      <w:r>
        <w:rPr>
          <w:i/>
        </w:rPr>
        <w:t xml:space="preserve"> </w:t>
      </w:r>
      <w:r>
        <w:rPr>
          <w:iCs/>
        </w:rPr>
        <w:t xml:space="preserve">[Core Writing Team, R.K. Pachauri and L.A. Meyers (eds.)]. IPCC, </w:t>
      </w:r>
      <w:r w:rsidR="001C1E5F" w:rsidRPr="001C1E5F">
        <w:t>Geneva, Switzerland.</w:t>
      </w:r>
      <w:r>
        <w:t xml:space="preserve"> </w:t>
      </w:r>
      <w:r w:rsidRPr="00294F1D">
        <w:t>https://www.ipcc.ch/site/assets/uploads/2018/05/SYR_AR5_FINAL_full_wcover.pdf</w:t>
      </w:r>
      <w:r>
        <w:t xml:space="preserve"> </w:t>
      </w:r>
    </w:p>
    <w:p w14:paraId="6754FAB9" w14:textId="4876BD21" w:rsidR="001C1E5F" w:rsidRPr="001C1E5F" w:rsidRDefault="001C1E5F" w:rsidP="00880F64">
      <w:pPr>
        <w:pStyle w:val="EndNoteBibliography"/>
        <w:spacing w:after="0"/>
        <w:ind w:left="720" w:hanging="720"/>
      </w:pPr>
      <w:r w:rsidRPr="001C1E5F">
        <w:t xml:space="preserve">Parmesan, C. (2006) Ecological and evolutionary responses to recent climate change. </w:t>
      </w:r>
      <w:r w:rsidRPr="001C1E5F">
        <w:rPr>
          <w:i/>
        </w:rPr>
        <w:t>Annual Review of Ecology Evolution and Systematics</w:t>
      </w:r>
      <w:r w:rsidRPr="001C1E5F">
        <w:t>, 37, 637-669.</w:t>
      </w:r>
      <w:r w:rsidR="00294F1D">
        <w:t xml:space="preserve"> doi:10.1146/annurev.ecolsys.37.091305.110100.</w:t>
      </w:r>
    </w:p>
    <w:p w14:paraId="65A5AF79" w14:textId="49FDAE79" w:rsidR="001C1E5F" w:rsidRPr="001C1E5F" w:rsidRDefault="001C1E5F" w:rsidP="00880F64">
      <w:pPr>
        <w:pStyle w:val="EndNoteBibliography"/>
        <w:spacing w:after="0"/>
        <w:ind w:left="720" w:hanging="720"/>
      </w:pPr>
      <w:r w:rsidRPr="001C1E5F">
        <w:t xml:space="preserve">Rathcke, B. &amp; Lacey, E. P. (1985) </w:t>
      </w:r>
      <w:r w:rsidR="00294F1D" w:rsidRPr="001C1E5F">
        <w:t>Phenological Patterns Of Terrestrial Plants</w:t>
      </w:r>
      <w:r w:rsidRPr="001C1E5F">
        <w:t xml:space="preserve">. </w:t>
      </w:r>
      <w:r w:rsidRPr="001C1E5F">
        <w:rPr>
          <w:i/>
        </w:rPr>
        <w:t>Annual Review of Ecology and Systematics</w:t>
      </w:r>
      <w:r w:rsidRPr="001C1E5F">
        <w:t>, 16, 179-214.</w:t>
      </w:r>
      <w:r w:rsidR="00294F1D">
        <w:t xml:space="preserve"> doi:</w:t>
      </w:r>
      <w:r w:rsidR="00294F1D" w:rsidRPr="00294F1D">
        <w:t xml:space="preserve"> 10.1146/annurev.es.16.110185.001143</w:t>
      </w:r>
      <w:r w:rsidR="00294F1D">
        <w:t>.</w:t>
      </w:r>
    </w:p>
    <w:p w14:paraId="75AEE787" w14:textId="76F1BC1F" w:rsidR="001C1E5F" w:rsidRPr="001C1E5F" w:rsidRDefault="001C1E5F" w:rsidP="00880F64">
      <w:pPr>
        <w:pStyle w:val="EndNoteBibliography"/>
        <w:spacing w:after="0"/>
        <w:ind w:left="720" w:hanging="720"/>
      </w:pPr>
      <w:r w:rsidRPr="001C1E5F">
        <w:t xml:space="preserve">Reed, P. B., Pfeifer‐Meister, L. E., Roy, B. A., Johnson, B. R., Bailes, G. T., Nelson, A. A., Boulay, M. C., Hamman, S. T. &amp; Bridgham, S. D. (2019) Prairie plant phenology driven more by temperature than moisture in climate manipulations across a latitudinal gradient in the Pacific Northwest, USA. </w:t>
      </w:r>
      <w:r w:rsidRPr="001C1E5F">
        <w:rPr>
          <w:i/>
        </w:rPr>
        <w:t>Ecology and evolution</w:t>
      </w:r>
      <w:r w:rsidRPr="001C1E5F">
        <w:t>, 9(6), 3637-3650.</w:t>
      </w:r>
      <w:r w:rsidR="00294F1D">
        <w:t xml:space="preserve"> doi:10.1002/ece3.4995</w:t>
      </w:r>
    </w:p>
    <w:p w14:paraId="2FFCBC5F" w14:textId="77777777" w:rsidR="001C1E5F" w:rsidRPr="001C1E5F" w:rsidRDefault="001C1E5F" w:rsidP="00880F64">
      <w:pPr>
        <w:pStyle w:val="EndNoteBibliography"/>
        <w:spacing w:after="0"/>
        <w:ind w:left="720" w:hanging="720"/>
      </w:pPr>
      <w:r w:rsidRPr="001C1E5F">
        <w:t xml:space="preserve">Rosseel, Y. (2012) </w:t>
      </w:r>
      <w:r w:rsidRPr="001C1E5F">
        <w:rPr>
          <w:i/>
        </w:rPr>
        <w:t>lavaan</w:t>
      </w:r>
      <w:r w:rsidRPr="001C1E5F">
        <w:t>: An R Package for Structural Equation Modeling. Journal of Statistical Software.</w:t>
      </w:r>
    </w:p>
    <w:p w14:paraId="7E014FF0" w14:textId="6585FBA2" w:rsidR="001C1E5F" w:rsidRPr="001C1E5F" w:rsidRDefault="001C1E5F" w:rsidP="00880F64">
      <w:pPr>
        <w:pStyle w:val="EndNoteBibliography"/>
        <w:spacing w:after="0"/>
        <w:ind w:left="720" w:hanging="720"/>
      </w:pPr>
      <w:r w:rsidRPr="001C1E5F">
        <w:t xml:space="preserve">Schemske, D. W. (1977) Flowering Phenology and Seed Set in Claytonia virginica (Portulacaceae). </w:t>
      </w:r>
      <w:r w:rsidRPr="001C1E5F">
        <w:rPr>
          <w:i/>
        </w:rPr>
        <w:t>Bulletin of the Torrey Botanical Club</w:t>
      </w:r>
      <w:r w:rsidRPr="001C1E5F">
        <w:t>, 104, 254-263.</w:t>
      </w:r>
      <w:r w:rsidR="00294F1D">
        <w:t xml:space="preserve"> doi:</w:t>
      </w:r>
      <w:r w:rsidR="00294F1D" w:rsidRPr="00294F1D">
        <w:t>10.2307/2484307</w:t>
      </w:r>
    </w:p>
    <w:p w14:paraId="727B4121" w14:textId="6C76E84A" w:rsidR="001C1E5F" w:rsidRPr="001C1E5F" w:rsidRDefault="001C1E5F" w:rsidP="00880F64">
      <w:pPr>
        <w:pStyle w:val="EndNoteBibliography"/>
        <w:spacing w:after="0"/>
        <w:ind w:left="720" w:hanging="720"/>
      </w:pPr>
      <w:r w:rsidRPr="001C1E5F">
        <w:t xml:space="preserve">Schwartz, M. D., Ahas, R. &amp; Aasa, A. (2006) Onset of spring starting earlier across the Northern Hemisphere. </w:t>
      </w:r>
      <w:r w:rsidRPr="001C1E5F">
        <w:rPr>
          <w:i/>
        </w:rPr>
        <w:t>Global Change Biology</w:t>
      </w:r>
      <w:r w:rsidRPr="001C1E5F">
        <w:t>, 12(2), 343-351.</w:t>
      </w:r>
      <w:r w:rsidR="00294F1D">
        <w:t xml:space="preserve"> doi:</w:t>
      </w:r>
      <w:r w:rsidR="00294F1D" w:rsidRPr="00294F1D">
        <w:t xml:space="preserve"> 10.1111/j.1365-2486.2005.01097.x</w:t>
      </w:r>
      <w:r w:rsidR="00294F1D">
        <w:t>.</w:t>
      </w:r>
    </w:p>
    <w:p w14:paraId="1C8809A3" w14:textId="6A7C7465" w:rsidR="001C1E5F" w:rsidRPr="001C1E5F" w:rsidRDefault="001C1E5F" w:rsidP="00880F64">
      <w:pPr>
        <w:pStyle w:val="EndNoteBibliography"/>
        <w:spacing w:after="0"/>
        <w:ind w:left="720" w:hanging="720"/>
      </w:pPr>
      <w:r w:rsidRPr="001C1E5F">
        <w:t xml:space="preserve">Semenchuk, P. R., Gillespie, M. A. K., Rumpf, S. B., Baggesen, N., Elberling, B. &amp; Cooper, E. J. (2016) High Arctic plant phenology is determined by snowmelt patterns but duration of phenological periods is fixed: an example of periodicity. </w:t>
      </w:r>
      <w:r w:rsidRPr="001C1E5F">
        <w:rPr>
          <w:i/>
        </w:rPr>
        <w:t>Environmental Research Letters</w:t>
      </w:r>
      <w:r w:rsidRPr="001C1E5F">
        <w:t>, 11(12).</w:t>
      </w:r>
      <w:r w:rsidR="00294F1D">
        <w:t xml:space="preserve"> doi:</w:t>
      </w:r>
      <w:r w:rsidR="00294F1D" w:rsidRPr="00294F1D">
        <w:t xml:space="preserve"> 10.1088/1748-9326/11/12/125006</w:t>
      </w:r>
      <w:r w:rsidR="00294F1D">
        <w:t>.</w:t>
      </w:r>
    </w:p>
    <w:p w14:paraId="5204EA42" w14:textId="059F17F0" w:rsidR="001C1E5F" w:rsidRPr="001C1E5F" w:rsidRDefault="001C1E5F" w:rsidP="00880F64">
      <w:pPr>
        <w:pStyle w:val="EndNoteBibliography"/>
        <w:spacing w:after="0"/>
        <w:ind w:left="720" w:hanging="720"/>
      </w:pPr>
      <w:r w:rsidRPr="001C1E5F">
        <w:t xml:space="preserve">Sherwood, J. A., Debinski, D. M., Caragea, P. C. &amp; Germino, M. J. (2017) Effects of experimentally reduced snowpack and passive warming on montane meadow plant phenology and floral resources. </w:t>
      </w:r>
      <w:r w:rsidRPr="001C1E5F">
        <w:rPr>
          <w:i/>
        </w:rPr>
        <w:t>Ecosphere</w:t>
      </w:r>
      <w:r w:rsidRPr="001C1E5F">
        <w:t>, 8(3).</w:t>
      </w:r>
      <w:r w:rsidR="00294F1D">
        <w:t xml:space="preserve"> doi:</w:t>
      </w:r>
      <w:r w:rsidR="00294F1D" w:rsidRPr="00294F1D">
        <w:t xml:space="preserve"> 10.1002/ecs2.1745</w:t>
      </w:r>
      <w:r w:rsidR="00294F1D">
        <w:t>.</w:t>
      </w:r>
    </w:p>
    <w:p w14:paraId="6D90B850" w14:textId="14076987" w:rsidR="001C1E5F" w:rsidRPr="001C1E5F" w:rsidRDefault="00880F64" w:rsidP="00880F64">
      <w:pPr>
        <w:pStyle w:val="EndNoteBibliography"/>
        <w:spacing w:after="0"/>
        <w:ind w:left="720" w:hanging="720"/>
      </w:pPr>
      <w:r>
        <w:t>R Core Team</w:t>
      </w:r>
      <w:r w:rsidR="001C1E5F" w:rsidRPr="001C1E5F">
        <w:t xml:space="preserve">. (2020) </w:t>
      </w:r>
      <w:r w:rsidR="001C1E5F" w:rsidRPr="001C1E5F">
        <w:rPr>
          <w:i/>
        </w:rPr>
        <w:t>R: A language and environment for statistical computing</w:t>
      </w:r>
      <w:r w:rsidR="001C1E5F" w:rsidRPr="001C1E5F">
        <w:t xml:space="preserve">. Vienna, Austria. Available online: </w:t>
      </w:r>
      <w:r w:rsidR="00AB7551">
        <w:fldChar w:fldCharType="begin"/>
      </w:r>
      <w:r w:rsidR="00AB7551">
        <w:instrText xml:space="preserve"> HYPERLINK "https://www.R-project.org/" </w:instrText>
      </w:r>
      <w:r w:rsidR="00AB7551">
        <w:fldChar w:fldCharType="separate"/>
      </w:r>
      <w:r w:rsidR="001C1E5F" w:rsidRPr="001C1E5F">
        <w:rPr>
          <w:rStyle w:val="Hyperlink"/>
        </w:rPr>
        <w:t>https://www.R-project.org/</w:t>
      </w:r>
      <w:r w:rsidR="00AB7551">
        <w:rPr>
          <w:rStyle w:val="Hyperlink"/>
        </w:rPr>
        <w:fldChar w:fldCharType="end"/>
      </w:r>
      <w:r w:rsidR="001C1E5F" w:rsidRPr="001C1E5F">
        <w:t>.</w:t>
      </w:r>
    </w:p>
    <w:p w14:paraId="2935BDC7" w14:textId="224AE2FC" w:rsidR="001C1E5F" w:rsidRPr="001C1E5F" w:rsidRDefault="001C1E5F" w:rsidP="00880F64">
      <w:pPr>
        <w:pStyle w:val="EndNoteBibliography"/>
        <w:spacing w:after="0"/>
        <w:ind w:left="720" w:hanging="720"/>
      </w:pPr>
      <w:r w:rsidRPr="001C1E5F">
        <w:t xml:space="preserve">Visser, M. E. &amp; Gienapp, P. (2019) Evolutionary and demographic consequences of phenological mismatches. </w:t>
      </w:r>
      <w:r w:rsidRPr="001C1E5F">
        <w:rPr>
          <w:i/>
        </w:rPr>
        <w:t>Nature Ecology &amp; Evolution</w:t>
      </w:r>
      <w:r w:rsidRPr="001C1E5F">
        <w:t>, 3(6), 879-885.</w:t>
      </w:r>
      <w:r w:rsidR="00880F64">
        <w:t xml:space="preserve"> doi: </w:t>
      </w:r>
      <w:r w:rsidR="00880F64" w:rsidRPr="00880F64">
        <w:t>10.1038/s41559-019-0880-8</w:t>
      </w:r>
      <w:r w:rsidR="00880F64">
        <w:t>.</w:t>
      </w:r>
    </w:p>
    <w:p w14:paraId="6204DE15" w14:textId="42DAE876" w:rsidR="001C1E5F" w:rsidRPr="001C1E5F" w:rsidRDefault="001C1E5F" w:rsidP="00880F64">
      <w:pPr>
        <w:pStyle w:val="EndNoteBibliography"/>
        <w:spacing w:after="0"/>
        <w:ind w:left="720" w:hanging="720"/>
      </w:pPr>
      <w:r w:rsidRPr="001C1E5F">
        <w:t xml:space="preserve">Wang, X., Wang, T., Guo, H., Liu, D., Zhao, Y., Zhang, T., Liu, Q. &amp; Piao, S. (2018) Disentangling the mechanisms behind winter snow impact on vegetation activity in northern ecosystems. </w:t>
      </w:r>
      <w:r w:rsidRPr="001C1E5F">
        <w:rPr>
          <w:i/>
        </w:rPr>
        <w:t>Global Change Biology</w:t>
      </w:r>
      <w:r w:rsidRPr="001C1E5F">
        <w:t>, 24(4), 1651-1662.</w:t>
      </w:r>
      <w:r w:rsidR="00880F64">
        <w:t xml:space="preserve"> doi:</w:t>
      </w:r>
      <w:r w:rsidR="00880F64" w:rsidRPr="00880F64">
        <w:t xml:space="preserve"> 10.1111/gcb.13930</w:t>
      </w:r>
      <w:r w:rsidR="00880F64">
        <w:t>.</w:t>
      </w:r>
    </w:p>
    <w:p w14:paraId="4D35B8CB" w14:textId="6B852131" w:rsidR="001C1E5F" w:rsidRPr="001C1E5F" w:rsidRDefault="001C1E5F" w:rsidP="00880F64">
      <w:pPr>
        <w:pStyle w:val="EndNoteBibliography"/>
        <w:ind w:left="720" w:hanging="720"/>
      </w:pPr>
      <w:r w:rsidRPr="001C1E5F">
        <w:t xml:space="preserve">Wolkovich, E. M., Cook, B. I., Allen, J. M., Crimmins, T. M., Betancourt, J. L., Travers, S. E., Pau, S., Regetz, J., Davies, T. J., Kraft, N. J. B., Ault, T. R., Bolmgren, K., Mazer, S. J., McCabe, G. J., McGill, B. J., Parmesan, C., Salamin, N., Schwartz, M. D. &amp; Cleland, E. E. (2012) Warming experiments underpredict plant phenological responses to climate change. </w:t>
      </w:r>
      <w:r w:rsidRPr="001C1E5F">
        <w:rPr>
          <w:i/>
        </w:rPr>
        <w:t>Nature</w:t>
      </w:r>
      <w:r w:rsidRPr="001C1E5F">
        <w:t>, 485(7399), 494-497.</w:t>
      </w:r>
      <w:r w:rsidR="00880F64">
        <w:t xml:space="preserve"> doi:</w:t>
      </w:r>
      <w:r w:rsidR="00880F64" w:rsidRPr="00880F64">
        <w:t xml:space="preserve"> 10.1038/nature11014</w:t>
      </w:r>
      <w:r w:rsidR="00880F64">
        <w:t>.</w:t>
      </w:r>
    </w:p>
    <w:p w14:paraId="5F2FF31A" w14:textId="0429A899" w:rsidR="00374BBB" w:rsidRDefault="00374BBB" w:rsidP="00374BBB">
      <w:pPr>
        <w:spacing w:line="480" w:lineRule="auto"/>
        <w:rPr>
          <w:sz w:val="24"/>
          <w:szCs w:val="24"/>
        </w:rPr>
      </w:pPr>
      <w:r>
        <w:rPr>
          <w:sz w:val="24"/>
          <w:szCs w:val="24"/>
        </w:rPr>
        <w:fldChar w:fldCharType="end"/>
      </w:r>
      <w:r w:rsidR="00C1009E">
        <w:rPr>
          <w:sz w:val="24"/>
          <w:szCs w:val="24"/>
        </w:rPr>
        <w:br w:type="page"/>
      </w:r>
    </w:p>
    <w:p w14:paraId="03D6F63F" w14:textId="30333DC9" w:rsidR="00624003" w:rsidRDefault="00624003" w:rsidP="00624003">
      <w:pPr>
        <w:rPr>
          <w:ins w:id="243" w:author="Steven Travers" w:date="2021-07-23T11:18:00Z"/>
          <w:sz w:val="24"/>
          <w:szCs w:val="24"/>
        </w:rPr>
      </w:pPr>
      <w:ins w:id="244" w:author="Steven Travers" w:date="2021-07-23T11:18:00Z">
        <w:r>
          <w:rPr>
            <w:sz w:val="24"/>
            <w:szCs w:val="24"/>
          </w:rPr>
          <w:lastRenderedPageBreak/>
          <w:t xml:space="preserve">Table 1. </w:t>
        </w:r>
      </w:ins>
      <w:ins w:id="245" w:author="Steven Travers" w:date="2021-07-23T11:19:00Z">
        <w:r w:rsidRPr="00624003">
          <w:rPr>
            <w:sz w:val="24"/>
            <w:szCs w:val="24"/>
          </w:rPr>
          <w:t>Comparisons of variables between early sampling periods (1942-1961) and later sampling periods (2012-2020</w:t>
        </w:r>
        <w:proofErr w:type="gramStart"/>
        <w:r w:rsidRPr="00624003">
          <w:rPr>
            <w:sz w:val="24"/>
            <w:szCs w:val="24"/>
          </w:rPr>
          <w:t>).Variables</w:t>
        </w:r>
        <w:proofErr w:type="gramEnd"/>
        <w:r w:rsidRPr="00624003">
          <w:rPr>
            <w:sz w:val="24"/>
            <w:szCs w:val="24"/>
          </w:rPr>
          <w:t xml:space="preserve"> include mean estimates of first-flowering day (FFD) by species and three environmental variables: Spring temperature (Feb, Mar, April), Snow pack in mid-march and Total snow.</w:t>
        </w:r>
      </w:ins>
    </w:p>
    <w:bookmarkStart w:id="246" w:name="_MON_1688544198"/>
    <w:bookmarkEnd w:id="246"/>
    <w:p w14:paraId="59E31F19" w14:textId="50D483F4" w:rsidR="00624003" w:rsidRDefault="00624003">
      <w:pPr>
        <w:jc w:val="center"/>
        <w:rPr>
          <w:ins w:id="247" w:author="Steven Travers" w:date="2021-07-23T11:15:00Z"/>
          <w:sz w:val="24"/>
          <w:szCs w:val="24"/>
        </w:rPr>
        <w:pPrChange w:id="248" w:author="Steven Travers" w:date="2021-07-23T11:16:00Z">
          <w:pPr/>
        </w:pPrChange>
      </w:pPr>
      <w:ins w:id="249" w:author="Steven Travers" w:date="2021-07-23T11:16:00Z">
        <w:r>
          <w:rPr>
            <w:sz w:val="24"/>
            <w:szCs w:val="24"/>
          </w:rPr>
          <w:object w:dxaOrig="7562" w:dyaOrig="7970" w14:anchorId="6C4F68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pt;height:429pt" o:ole="">
              <v:imagedata r:id="rId12" o:title=""/>
            </v:shape>
            <o:OLEObject Type="Embed" ProgID="Excel.Sheet.12" ShapeID="_x0000_i1025" DrawAspect="Content" ObjectID="_1689412734" r:id="rId13"/>
          </w:object>
        </w:r>
      </w:ins>
      <w:ins w:id="250" w:author="Steven Travers" w:date="2021-07-23T11:15:00Z">
        <w:r>
          <w:rPr>
            <w:sz w:val="24"/>
            <w:szCs w:val="24"/>
          </w:rPr>
          <w:br w:type="page"/>
        </w:r>
      </w:ins>
    </w:p>
    <w:p w14:paraId="278504C7" w14:textId="5C58770F" w:rsidR="00903D13" w:rsidRDefault="00C1009E" w:rsidP="00903D13">
      <w:pPr>
        <w:spacing w:after="0" w:line="240" w:lineRule="auto"/>
        <w:rPr>
          <w:sz w:val="24"/>
          <w:szCs w:val="24"/>
        </w:rPr>
      </w:pPr>
      <w:r w:rsidRPr="00283FF5">
        <w:rPr>
          <w:sz w:val="24"/>
          <w:szCs w:val="24"/>
        </w:rPr>
        <w:lastRenderedPageBreak/>
        <w:t xml:space="preserve"> </w:t>
      </w:r>
      <w:r w:rsidR="00903D13" w:rsidRPr="00283FF5">
        <w:rPr>
          <w:sz w:val="24"/>
          <w:szCs w:val="24"/>
        </w:rPr>
        <w:t xml:space="preserve">Table </w:t>
      </w:r>
      <w:ins w:id="251" w:author="Emma Chandler" w:date="2021-07-31T20:57:00Z">
        <w:r w:rsidR="00FA1A54">
          <w:rPr>
            <w:sz w:val="24"/>
            <w:szCs w:val="24"/>
          </w:rPr>
          <w:t>2</w:t>
        </w:r>
      </w:ins>
      <w:del w:id="252" w:author="Emma Chandler" w:date="2021-07-31T20:57:00Z">
        <w:r w:rsidR="00903D13" w:rsidRPr="00283FF5" w:rsidDel="00FA1A54">
          <w:rPr>
            <w:sz w:val="24"/>
            <w:szCs w:val="24"/>
          </w:rPr>
          <w:delText>1</w:delText>
        </w:r>
      </w:del>
      <w:r w:rsidR="00903D13" w:rsidRPr="00283FF5">
        <w:rPr>
          <w:sz w:val="24"/>
          <w:szCs w:val="24"/>
        </w:rPr>
        <w:t xml:space="preserve">. Statistical summary of </w:t>
      </w:r>
      <w:r w:rsidR="00903D13">
        <w:rPr>
          <w:sz w:val="24"/>
          <w:szCs w:val="24"/>
        </w:rPr>
        <w:t>standardized regression coefficients</w:t>
      </w:r>
      <w:r w:rsidR="00903D13" w:rsidRPr="00283FF5">
        <w:rPr>
          <w:sz w:val="24"/>
          <w:szCs w:val="24"/>
        </w:rPr>
        <w:t xml:space="preserve"> </w:t>
      </w:r>
      <w:r w:rsidR="00903D13">
        <w:rPr>
          <w:sz w:val="24"/>
          <w:szCs w:val="24"/>
        </w:rPr>
        <w:t xml:space="preserve">for </w:t>
      </w:r>
      <w:del w:id="253" w:author="Emma Chandler" w:date="2021-07-31T11:43:00Z">
        <w:r w:rsidR="00903D13" w:rsidDel="00B222E4">
          <w:rPr>
            <w:sz w:val="24"/>
            <w:szCs w:val="24"/>
          </w:rPr>
          <w:delText xml:space="preserve">direct and </w:delText>
        </w:r>
      </w:del>
      <w:r w:rsidR="00903D13">
        <w:rPr>
          <w:sz w:val="24"/>
          <w:szCs w:val="24"/>
        </w:rPr>
        <w:t xml:space="preserve">indirect effects for reduced model. </w:t>
      </w:r>
      <w:del w:id="254" w:author="Emma Chandler" w:date="2021-07-31T09:33:00Z">
        <w:r w:rsidR="00903D13" w:rsidDel="00412BA3">
          <w:rPr>
            <w:sz w:val="24"/>
            <w:szCs w:val="24"/>
          </w:rPr>
          <w:delText xml:space="preserve">AD = indirect effect for TSNOW on FFD mediated by SPDX, BD = indirect effect for AGDU on FFD mediated by SPDX. </w:delText>
        </w:r>
        <w:r w:rsidR="00903D13" w:rsidRPr="00283FF5" w:rsidDel="00412BA3">
          <w:rPr>
            <w:sz w:val="24"/>
            <w:szCs w:val="24"/>
          </w:rPr>
          <w:delText xml:space="preserve"> </w:delText>
        </w:r>
      </w:del>
      <w:r w:rsidR="00903D13" w:rsidRPr="00283FF5">
        <w:rPr>
          <w:sz w:val="24"/>
          <w:szCs w:val="24"/>
        </w:rPr>
        <w:t>Number of asterisks indicate level of significance for p-value: *p ≤ 0.05, **p ≤ 0.01, ***p ≤ 0.001.</w:t>
      </w:r>
    </w:p>
    <w:tbl>
      <w:tblPr>
        <w:tblStyle w:val="TableGrid"/>
        <w:tblW w:w="9630" w:type="dxa"/>
        <w:tblInd w:w="85" w:type="dxa"/>
        <w:tblLayout w:type="fixed"/>
        <w:tblLook w:val="04A0" w:firstRow="1" w:lastRow="0" w:firstColumn="1" w:lastColumn="0" w:noHBand="0" w:noVBand="1"/>
        <w:tblPrChange w:id="255" w:author="Emma Chandler" w:date="2021-07-31T09:41:00Z">
          <w:tblPr>
            <w:tblStyle w:val="TableGrid"/>
            <w:tblW w:w="9535" w:type="dxa"/>
            <w:tblLayout w:type="fixed"/>
            <w:tblLook w:val="04A0" w:firstRow="1" w:lastRow="0" w:firstColumn="1" w:lastColumn="0" w:noHBand="0" w:noVBand="1"/>
          </w:tblPr>
        </w:tblPrChange>
      </w:tblPr>
      <w:tblGrid>
        <w:gridCol w:w="2880"/>
        <w:gridCol w:w="3510"/>
        <w:gridCol w:w="3240"/>
        <w:tblGridChange w:id="256">
          <w:tblGrid>
            <w:gridCol w:w="1885"/>
            <w:gridCol w:w="1067"/>
            <w:gridCol w:w="13"/>
            <w:gridCol w:w="977"/>
            <w:gridCol w:w="463"/>
            <w:gridCol w:w="1530"/>
          </w:tblGrid>
        </w:tblGridChange>
      </w:tblGrid>
      <w:tr w:rsidR="00C92912" w:rsidRPr="00283FF5" w14:paraId="3A3BE22E" w14:textId="77777777" w:rsidTr="00E67A52">
        <w:trPr>
          <w:trPrChange w:id="257" w:author="Emma Chandler" w:date="2021-07-31T09:41:00Z">
            <w:trPr>
              <w:gridAfter w:val="0"/>
            </w:trPr>
          </w:trPrChange>
        </w:trPr>
        <w:tc>
          <w:tcPr>
            <w:tcW w:w="2880" w:type="dxa"/>
            <w:tcPrChange w:id="258" w:author="Emma Chandler" w:date="2021-07-31T09:41:00Z">
              <w:tcPr>
                <w:tcW w:w="1885" w:type="dxa"/>
              </w:tcPr>
            </w:tcPrChange>
          </w:tcPr>
          <w:p w14:paraId="0E80EACA" w14:textId="77777777" w:rsidR="00C92912" w:rsidRPr="00627B9E" w:rsidRDefault="00C92912" w:rsidP="00834034">
            <w:pPr>
              <w:jc w:val="center"/>
              <w:rPr>
                <w:sz w:val="24"/>
                <w:szCs w:val="24"/>
              </w:rPr>
            </w:pPr>
            <w:r w:rsidRPr="00627B9E">
              <w:rPr>
                <w:sz w:val="24"/>
                <w:szCs w:val="24"/>
              </w:rPr>
              <w:t>Species</w:t>
            </w:r>
          </w:p>
        </w:tc>
        <w:tc>
          <w:tcPr>
            <w:tcW w:w="3510" w:type="dxa"/>
            <w:tcPrChange w:id="259" w:author="Emma Chandler" w:date="2021-07-31T09:41:00Z">
              <w:tcPr>
                <w:tcW w:w="1067" w:type="dxa"/>
              </w:tcPr>
            </w:tcPrChange>
          </w:tcPr>
          <w:p w14:paraId="10ADEE25" w14:textId="72930150" w:rsidR="00C92912" w:rsidRPr="00627B9E" w:rsidRDefault="00C92912" w:rsidP="00834034">
            <w:pPr>
              <w:jc w:val="center"/>
              <w:rPr>
                <w:sz w:val="24"/>
                <w:szCs w:val="24"/>
              </w:rPr>
            </w:pPr>
            <w:del w:id="260" w:author="Emma Chandler" w:date="2021-07-31T09:32:00Z">
              <w:r w:rsidRPr="00627B9E" w:rsidDel="00412BA3">
                <w:rPr>
                  <w:sz w:val="24"/>
                  <w:szCs w:val="24"/>
                </w:rPr>
                <w:delText>AD</w:delText>
              </w:r>
            </w:del>
            <w:ins w:id="261" w:author="Emma Chandler" w:date="2021-07-31T09:32:00Z">
              <w:r w:rsidR="00412BA3">
                <w:rPr>
                  <w:sz w:val="24"/>
                  <w:szCs w:val="24"/>
                </w:rPr>
                <w:t>Indirect effects of TSNOW on FFD mediated by SPDX</w:t>
              </w:r>
            </w:ins>
          </w:p>
        </w:tc>
        <w:tc>
          <w:tcPr>
            <w:tcW w:w="3240" w:type="dxa"/>
            <w:tcPrChange w:id="262" w:author="Emma Chandler" w:date="2021-07-31T09:41:00Z">
              <w:tcPr>
                <w:tcW w:w="990" w:type="dxa"/>
                <w:gridSpan w:val="2"/>
              </w:tcPr>
            </w:tcPrChange>
          </w:tcPr>
          <w:p w14:paraId="7B95BB35" w14:textId="3307CBEE" w:rsidR="00C92912" w:rsidRPr="00627B9E" w:rsidRDefault="00C92912" w:rsidP="00834034">
            <w:pPr>
              <w:jc w:val="center"/>
              <w:rPr>
                <w:sz w:val="24"/>
                <w:szCs w:val="24"/>
              </w:rPr>
            </w:pPr>
            <w:del w:id="263" w:author="Emma Chandler" w:date="2021-07-31T09:32:00Z">
              <w:r w:rsidRPr="00627B9E" w:rsidDel="00412BA3">
                <w:rPr>
                  <w:sz w:val="24"/>
                  <w:szCs w:val="24"/>
                </w:rPr>
                <w:delText>BD</w:delText>
              </w:r>
            </w:del>
            <w:ins w:id="264" w:author="Emma Chandler" w:date="2021-07-31T09:32:00Z">
              <w:r w:rsidR="00412BA3">
                <w:rPr>
                  <w:sz w:val="24"/>
                  <w:szCs w:val="24"/>
                </w:rPr>
                <w:t>Indirect effects of ST on FFD mediated by SPD</w:t>
              </w:r>
            </w:ins>
            <w:ins w:id="265" w:author="Emma Chandler" w:date="2021-07-31T09:33:00Z">
              <w:r w:rsidR="00412BA3">
                <w:rPr>
                  <w:sz w:val="24"/>
                  <w:szCs w:val="24"/>
                </w:rPr>
                <w:t>X</w:t>
              </w:r>
            </w:ins>
          </w:p>
        </w:tc>
      </w:tr>
      <w:tr w:rsidR="00C92912" w:rsidRPr="00283FF5" w14:paraId="496DC4EA" w14:textId="77777777" w:rsidTr="00E67A52">
        <w:tblPrEx>
          <w:tblPrExChange w:id="266" w:author="Emma Chandler" w:date="2021-07-31T09:41:00Z">
            <w:tblPrEx>
              <w:tblW w:w="5935" w:type="dxa"/>
            </w:tblPrEx>
          </w:tblPrExChange>
        </w:tblPrEx>
        <w:trPr>
          <w:ins w:id="267" w:author="Emma Chandler" w:date="2021-07-31T08:14:00Z"/>
        </w:trPr>
        <w:tc>
          <w:tcPr>
            <w:tcW w:w="2880" w:type="dxa"/>
            <w:tcPrChange w:id="268" w:author="Emma Chandler" w:date="2021-07-31T09:41:00Z">
              <w:tcPr>
                <w:tcW w:w="2965" w:type="dxa"/>
                <w:gridSpan w:val="3"/>
              </w:tcPr>
            </w:tcPrChange>
          </w:tcPr>
          <w:p w14:paraId="37A0AD56" w14:textId="2F509F73" w:rsidR="00C92912" w:rsidRPr="00C92912" w:rsidRDefault="00C92912">
            <w:pPr>
              <w:rPr>
                <w:ins w:id="269" w:author="Emma Chandler" w:date="2021-07-31T08:14:00Z"/>
                <w:i/>
                <w:iCs/>
                <w:sz w:val="24"/>
                <w:szCs w:val="24"/>
                <w:rPrChange w:id="270" w:author="Emma Chandler" w:date="2021-07-31T08:14:00Z">
                  <w:rPr>
                    <w:ins w:id="271" w:author="Emma Chandler" w:date="2021-07-31T08:14:00Z"/>
                    <w:sz w:val="24"/>
                    <w:szCs w:val="24"/>
                  </w:rPr>
                </w:rPrChange>
              </w:rPr>
              <w:pPrChange w:id="272" w:author="Emma Chandler" w:date="2021-07-31T08:14:00Z">
                <w:pPr>
                  <w:jc w:val="center"/>
                </w:pPr>
              </w:pPrChange>
            </w:pPr>
            <w:ins w:id="273" w:author="Emma Chandler" w:date="2021-07-31T08:15:00Z">
              <w:r>
                <w:rPr>
                  <w:i/>
                  <w:iCs/>
                  <w:sz w:val="24"/>
                  <w:szCs w:val="24"/>
                </w:rPr>
                <w:t>Anemone patens</w:t>
              </w:r>
            </w:ins>
          </w:p>
        </w:tc>
        <w:tc>
          <w:tcPr>
            <w:tcW w:w="3510" w:type="dxa"/>
            <w:tcPrChange w:id="274" w:author="Emma Chandler" w:date="2021-07-31T09:41:00Z">
              <w:tcPr>
                <w:tcW w:w="1440" w:type="dxa"/>
                <w:gridSpan w:val="2"/>
              </w:tcPr>
            </w:tcPrChange>
          </w:tcPr>
          <w:p w14:paraId="2A269F4D" w14:textId="4876545F" w:rsidR="00C92912" w:rsidRPr="00627B9E" w:rsidRDefault="001447CE" w:rsidP="00834034">
            <w:pPr>
              <w:jc w:val="center"/>
              <w:rPr>
                <w:ins w:id="275" w:author="Emma Chandler" w:date="2021-07-31T08:14:00Z"/>
                <w:sz w:val="24"/>
                <w:szCs w:val="24"/>
              </w:rPr>
            </w:pPr>
            <w:ins w:id="276" w:author="Emma Chandler" w:date="2021-07-31T09:20:00Z">
              <w:r>
                <w:rPr>
                  <w:sz w:val="24"/>
                  <w:szCs w:val="24"/>
                </w:rPr>
                <w:t>-0.040</w:t>
              </w:r>
            </w:ins>
          </w:p>
        </w:tc>
        <w:tc>
          <w:tcPr>
            <w:tcW w:w="3240" w:type="dxa"/>
            <w:tcPrChange w:id="277" w:author="Emma Chandler" w:date="2021-07-31T09:41:00Z">
              <w:tcPr>
                <w:tcW w:w="1530" w:type="dxa"/>
              </w:tcPr>
            </w:tcPrChange>
          </w:tcPr>
          <w:p w14:paraId="26BA0565" w14:textId="5BDE60BB" w:rsidR="00C92912" w:rsidRPr="00627B9E" w:rsidRDefault="001447CE" w:rsidP="00834034">
            <w:pPr>
              <w:jc w:val="center"/>
              <w:rPr>
                <w:ins w:id="278" w:author="Emma Chandler" w:date="2021-07-31T08:14:00Z"/>
                <w:sz w:val="24"/>
                <w:szCs w:val="24"/>
              </w:rPr>
            </w:pPr>
            <w:ins w:id="279" w:author="Emma Chandler" w:date="2021-07-31T09:20:00Z">
              <w:r>
                <w:rPr>
                  <w:sz w:val="24"/>
                  <w:szCs w:val="24"/>
                </w:rPr>
                <w:t>0.010</w:t>
              </w:r>
            </w:ins>
          </w:p>
        </w:tc>
      </w:tr>
      <w:tr w:rsidR="00C92912" w:rsidRPr="00283FF5" w14:paraId="7090607D" w14:textId="77777777" w:rsidTr="00E67A52">
        <w:tblPrEx>
          <w:tblPrExChange w:id="280" w:author="Emma Chandler" w:date="2021-07-31T09:41:00Z">
            <w:tblPrEx>
              <w:tblW w:w="5935" w:type="dxa"/>
            </w:tblPrEx>
          </w:tblPrExChange>
        </w:tblPrEx>
        <w:trPr>
          <w:ins w:id="281" w:author="Emma Chandler" w:date="2021-07-31T08:15:00Z"/>
        </w:trPr>
        <w:tc>
          <w:tcPr>
            <w:tcW w:w="2880" w:type="dxa"/>
            <w:tcPrChange w:id="282" w:author="Emma Chandler" w:date="2021-07-31T09:41:00Z">
              <w:tcPr>
                <w:tcW w:w="2965" w:type="dxa"/>
                <w:gridSpan w:val="3"/>
              </w:tcPr>
            </w:tcPrChange>
          </w:tcPr>
          <w:p w14:paraId="6CE1E412" w14:textId="0D58620B" w:rsidR="00C92912" w:rsidRDefault="00C92912" w:rsidP="00C92912">
            <w:pPr>
              <w:rPr>
                <w:ins w:id="283" w:author="Emma Chandler" w:date="2021-07-31T08:15:00Z"/>
                <w:i/>
                <w:iCs/>
                <w:sz w:val="24"/>
                <w:szCs w:val="24"/>
              </w:rPr>
            </w:pPr>
            <w:ins w:id="284" w:author="Emma Chandler" w:date="2021-07-31T08:15:00Z">
              <w:r w:rsidRPr="00283FF5">
                <w:rPr>
                  <w:i/>
                  <w:iCs/>
                  <w:sz w:val="24"/>
                  <w:szCs w:val="24"/>
                </w:rPr>
                <w:t xml:space="preserve">Ranunculus </w:t>
              </w:r>
              <w:proofErr w:type="spellStart"/>
              <w:r w:rsidRPr="00283FF5">
                <w:rPr>
                  <w:i/>
                  <w:iCs/>
                  <w:sz w:val="24"/>
                  <w:szCs w:val="24"/>
                </w:rPr>
                <w:t>rhomboides</w:t>
              </w:r>
              <w:proofErr w:type="spellEnd"/>
            </w:ins>
          </w:p>
        </w:tc>
        <w:tc>
          <w:tcPr>
            <w:tcW w:w="3510" w:type="dxa"/>
            <w:tcPrChange w:id="285" w:author="Emma Chandler" w:date="2021-07-31T09:41:00Z">
              <w:tcPr>
                <w:tcW w:w="1440" w:type="dxa"/>
                <w:gridSpan w:val="2"/>
              </w:tcPr>
            </w:tcPrChange>
          </w:tcPr>
          <w:p w14:paraId="30F7658D" w14:textId="5C0B0181" w:rsidR="00C92912" w:rsidRPr="00627B9E" w:rsidRDefault="001447CE" w:rsidP="00C92912">
            <w:pPr>
              <w:jc w:val="center"/>
              <w:rPr>
                <w:ins w:id="286" w:author="Emma Chandler" w:date="2021-07-31T08:15:00Z"/>
                <w:sz w:val="24"/>
                <w:szCs w:val="24"/>
              </w:rPr>
            </w:pPr>
            <w:ins w:id="287" w:author="Emma Chandler" w:date="2021-07-31T09:21:00Z">
              <w:r>
                <w:rPr>
                  <w:sz w:val="24"/>
                  <w:szCs w:val="24"/>
                </w:rPr>
                <w:t>-0.049</w:t>
              </w:r>
            </w:ins>
          </w:p>
        </w:tc>
        <w:tc>
          <w:tcPr>
            <w:tcW w:w="3240" w:type="dxa"/>
            <w:tcPrChange w:id="288" w:author="Emma Chandler" w:date="2021-07-31T09:41:00Z">
              <w:tcPr>
                <w:tcW w:w="1530" w:type="dxa"/>
              </w:tcPr>
            </w:tcPrChange>
          </w:tcPr>
          <w:p w14:paraId="1DFF91FD" w14:textId="07BBE4B6" w:rsidR="00C92912" w:rsidRPr="00627B9E" w:rsidRDefault="001447CE" w:rsidP="00C92912">
            <w:pPr>
              <w:jc w:val="center"/>
              <w:rPr>
                <w:ins w:id="289" w:author="Emma Chandler" w:date="2021-07-31T08:15:00Z"/>
                <w:sz w:val="24"/>
                <w:szCs w:val="24"/>
              </w:rPr>
            </w:pPr>
            <w:ins w:id="290" w:author="Emma Chandler" w:date="2021-07-31T09:21:00Z">
              <w:r>
                <w:rPr>
                  <w:sz w:val="24"/>
                  <w:szCs w:val="24"/>
                </w:rPr>
                <w:t>0.048</w:t>
              </w:r>
            </w:ins>
          </w:p>
        </w:tc>
      </w:tr>
      <w:tr w:rsidR="00C92912" w:rsidRPr="00283FF5" w14:paraId="270834A3" w14:textId="77777777" w:rsidTr="00E67A52">
        <w:tblPrEx>
          <w:tblPrExChange w:id="291" w:author="Emma Chandler" w:date="2021-07-31T09:41:00Z">
            <w:tblPrEx>
              <w:tblW w:w="5935" w:type="dxa"/>
            </w:tblPrEx>
          </w:tblPrExChange>
        </w:tblPrEx>
        <w:trPr>
          <w:ins w:id="292" w:author="Emma Chandler" w:date="2021-07-31T08:15:00Z"/>
        </w:trPr>
        <w:tc>
          <w:tcPr>
            <w:tcW w:w="2880" w:type="dxa"/>
            <w:tcPrChange w:id="293" w:author="Emma Chandler" w:date="2021-07-31T09:41:00Z">
              <w:tcPr>
                <w:tcW w:w="2965" w:type="dxa"/>
                <w:gridSpan w:val="3"/>
              </w:tcPr>
            </w:tcPrChange>
          </w:tcPr>
          <w:p w14:paraId="49B05CA9" w14:textId="20700C27" w:rsidR="00C92912" w:rsidRPr="00283FF5" w:rsidRDefault="00C92912" w:rsidP="00C92912">
            <w:pPr>
              <w:rPr>
                <w:ins w:id="294" w:author="Emma Chandler" w:date="2021-07-31T08:15:00Z"/>
                <w:i/>
                <w:iCs/>
                <w:sz w:val="24"/>
                <w:szCs w:val="24"/>
              </w:rPr>
            </w:pPr>
            <w:ins w:id="295" w:author="Emma Chandler" w:date="2021-07-31T08:16:00Z">
              <w:r>
                <w:rPr>
                  <w:i/>
                  <w:iCs/>
                  <w:sz w:val="24"/>
                  <w:szCs w:val="24"/>
                </w:rPr>
                <w:t>Caltha palustris</w:t>
              </w:r>
            </w:ins>
          </w:p>
        </w:tc>
        <w:tc>
          <w:tcPr>
            <w:tcW w:w="3510" w:type="dxa"/>
            <w:tcPrChange w:id="296" w:author="Emma Chandler" w:date="2021-07-31T09:41:00Z">
              <w:tcPr>
                <w:tcW w:w="1440" w:type="dxa"/>
                <w:gridSpan w:val="2"/>
              </w:tcPr>
            </w:tcPrChange>
          </w:tcPr>
          <w:p w14:paraId="0DDF93FE" w14:textId="0C0291D8" w:rsidR="00C92912" w:rsidRDefault="001447CE" w:rsidP="00C92912">
            <w:pPr>
              <w:jc w:val="center"/>
              <w:rPr>
                <w:ins w:id="297" w:author="Emma Chandler" w:date="2021-07-31T08:15:00Z"/>
                <w:sz w:val="24"/>
                <w:szCs w:val="24"/>
              </w:rPr>
            </w:pPr>
            <w:ins w:id="298" w:author="Emma Chandler" w:date="2021-07-31T09:21:00Z">
              <w:r>
                <w:rPr>
                  <w:sz w:val="24"/>
                  <w:szCs w:val="24"/>
                </w:rPr>
                <w:t>0.248</w:t>
              </w:r>
            </w:ins>
          </w:p>
        </w:tc>
        <w:tc>
          <w:tcPr>
            <w:tcW w:w="3240" w:type="dxa"/>
            <w:tcPrChange w:id="299" w:author="Emma Chandler" w:date="2021-07-31T09:41:00Z">
              <w:tcPr>
                <w:tcW w:w="1530" w:type="dxa"/>
              </w:tcPr>
            </w:tcPrChange>
          </w:tcPr>
          <w:p w14:paraId="553D2D85" w14:textId="653E56D9" w:rsidR="001447CE" w:rsidRDefault="001447CE" w:rsidP="001447CE">
            <w:pPr>
              <w:jc w:val="center"/>
              <w:rPr>
                <w:ins w:id="300" w:author="Emma Chandler" w:date="2021-07-31T08:15:00Z"/>
                <w:sz w:val="24"/>
                <w:szCs w:val="24"/>
              </w:rPr>
            </w:pPr>
            <w:ins w:id="301" w:author="Emma Chandler" w:date="2021-07-31T09:21:00Z">
              <w:r>
                <w:rPr>
                  <w:sz w:val="24"/>
                  <w:szCs w:val="24"/>
                </w:rPr>
                <w:t>-0.085</w:t>
              </w:r>
            </w:ins>
          </w:p>
        </w:tc>
      </w:tr>
      <w:tr w:rsidR="00C92912" w:rsidRPr="00283FF5" w14:paraId="01DDF0D2" w14:textId="77777777" w:rsidTr="00E67A52">
        <w:tblPrEx>
          <w:tblPrExChange w:id="302" w:author="Emma Chandler" w:date="2021-07-31T09:41:00Z">
            <w:tblPrEx>
              <w:tblW w:w="5935" w:type="dxa"/>
            </w:tblPrEx>
          </w:tblPrExChange>
        </w:tblPrEx>
        <w:trPr>
          <w:ins w:id="303" w:author="Emma Chandler" w:date="2021-07-31T08:16:00Z"/>
        </w:trPr>
        <w:tc>
          <w:tcPr>
            <w:tcW w:w="2880" w:type="dxa"/>
            <w:tcPrChange w:id="304" w:author="Emma Chandler" w:date="2021-07-31T09:41:00Z">
              <w:tcPr>
                <w:tcW w:w="2965" w:type="dxa"/>
                <w:gridSpan w:val="3"/>
              </w:tcPr>
            </w:tcPrChange>
          </w:tcPr>
          <w:p w14:paraId="0AD43541" w14:textId="4318F67F" w:rsidR="00C92912" w:rsidRDefault="00C92912" w:rsidP="00C92912">
            <w:pPr>
              <w:rPr>
                <w:ins w:id="305" w:author="Emma Chandler" w:date="2021-07-31T08:16:00Z"/>
                <w:i/>
                <w:iCs/>
                <w:sz w:val="24"/>
                <w:szCs w:val="24"/>
              </w:rPr>
            </w:pPr>
            <w:proofErr w:type="spellStart"/>
            <w:ins w:id="306" w:author="Emma Chandler" w:date="2021-07-31T08:16:00Z">
              <w:r w:rsidRPr="00283FF5">
                <w:rPr>
                  <w:i/>
                  <w:iCs/>
                  <w:sz w:val="24"/>
                  <w:szCs w:val="24"/>
                </w:rPr>
                <w:t>Cerastium</w:t>
              </w:r>
              <w:proofErr w:type="spellEnd"/>
              <w:r w:rsidRPr="00283FF5">
                <w:rPr>
                  <w:i/>
                  <w:iCs/>
                  <w:sz w:val="24"/>
                  <w:szCs w:val="24"/>
                </w:rPr>
                <w:t xml:space="preserve"> </w:t>
              </w:r>
              <w:proofErr w:type="spellStart"/>
              <w:r w:rsidRPr="00283FF5">
                <w:rPr>
                  <w:i/>
                  <w:iCs/>
                  <w:sz w:val="24"/>
                  <w:szCs w:val="24"/>
                </w:rPr>
                <w:t>arvense</w:t>
              </w:r>
              <w:proofErr w:type="spellEnd"/>
            </w:ins>
          </w:p>
        </w:tc>
        <w:tc>
          <w:tcPr>
            <w:tcW w:w="3510" w:type="dxa"/>
            <w:tcPrChange w:id="307" w:author="Emma Chandler" w:date="2021-07-31T09:41:00Z">
              <w:tcPr>
                <w:tcW w:w="1440" w:type="dxa"/>
                <w:gridSpan w:val="2"/>
              </w:tcPr>
            </w:tcPrChange>
          </w:tcPr>
          <w:p w14:paraId="0A0BC4AD" w14:textId="08D3366F" w:rsidR="001447CE" w:rsidRDefault="001447CE" w:rsidP="001447CE">
            <w:pPr>
              <w:jc w:val="center"/>
              <w:rPr>
                <w:ins w:id="308" w:author="Emma Chandler" w:date="2021-07-31T08:16:00Z"/>
                <w:sz w:val="24"/>
                <w:szCs w:val="24"/>
              </w:rPr>
            </w:pPr>
            <w:ins w:id="309" w:author="Emma Chandler" w:date="2021-07-31T09:22:00Z">
              <w:r>
                <w:rPr>
                  <w:sz w:val="24"/>
                  <w:szCs w:val="24"/>
                </w:rPr>
                <w:t>0.168</w:t>
              </w:r>
            </w:ins>
          </w:p>
        </w:tc>
        <w:tc>
          <w:tcPr>
            <w:tcW w:w="3240" w:type="dxa"/>
            <w:tcPrChange w:id="310" w:author="Emma Chandler" w:date="2021-07-31T09:41:00Z">
              <w:tcPr>
                <w:tcW w:w="1530" w:type="dxa"/>
              </w:tcPr>
            </w:tcPrChange>
          </w:tcPr>
          <w:p w14:paraId="0084CDF5" w14:textId="3C124901" w:rsidR="00C92912" w:rsidRDefault="001447CE" w:rsidP="00C92912">
            <w:pPr>
              <w:jc w:val="center"/>
              <w:rPr>
                <w:ins w:id="311" w:author="Emma Chandler" w:date="2021-07-31T08:16:00Z"/>
                <w:sz w:val="24"/>
                <w:szCs w:val="24"/>
              </w:rPr>
            </w:pPr>
            <w:ins w:id="312" w:author="Emma Chandler" w:date="2021-07-31T09:22:00Z">
              <w:r>
                <w:rPr>
                  <w:sz w:val="24"/>
                  <w:szCs w:val="24"/>
                </w:rPr>
                <w:t>-0.035</w:t>
              </w:r>
            </w:ins>
          </w:p>
        </w:tc>
      </w:tr>
      <w:tr w:rsidR="00C92912" w:rsidRPr="00283FF5" w14:paraId="031A2647" w14:textId="77777777" w:rsidTr="00E67A52">
        <w:tblPrEx>
          <w:tblPrExChange w:id="313" w:author="Emma Chandler" w:date="2021-07-31T09:41:00Z">
            <w:tblPrEx>
              <w:tblW w:w="5935" w:type="dxa"/>
            </w:tblPrEx>
          </w:tblPrExChange>
        </w:tblPrEx>
        <w:trPr>
          <w:ins w:id="314" w:author="Emma Chandler" w:date="2021-07-31T08:16:00Z"/>
        </w:trPr>
        <w:tc>
          <w:tcPr>
            <w:tcW w:w="2880" w:type="dxa"/>
            <w:tcPrChange w:id="315" w:author="Emma Chandler" w:date="2021-07-31T09:41:00Z">
              <w:tcPr>
                <w:tcW w:w="2965" w:type="dxa"/>
                <w:gridSpan w:val="3"/>
              </w:tcPr>
            </w:tcPrChange>
          </w:tcPr>
          <w:p w14:paraId="7064473E" w14:textId="7DA0D2EC" w:rsidR="00C92912" w:rsidRPr="00283FF5" w:rsidRDefault="00C92912" w:rsidP="00C92912">
            <w:pPr>
              <w:rPr>
                <w:ins w:id="316" w:author="Emma Chandler" w:date="2021-07-31T08:16:00Z"/>
                <w:i/>
                <w:iCs/>
                <w:sz w:val="24"/>
                <w:szCs w:val="24"/>
              </w:rPr>
            </w:pPr>
            <w:ins w:id="317" w:author="Emma Chandler" w:date="2021-07-31T08:16:00Z">
              <w:r w:rsidRPr="00283FF5">
                <w:rPr>
                  <w:i/>
                  <w:iCs/>
                  <w:sz w:val="24"/>
                  <w:szCs w:val="24"/>
                </w:rPr>
                <w:t xml:space="preserve">Ranunculus </w:t>
              </w:r>
              <w:proofErr w:type="spellStart"/>
              <w:r w:rsidRPr="00283FF5">
                <w:rPr>
                  <w:i/>
                  <w:iCs/>
                  <w:sz w:val="24"/>
                  <w:szCs w:val="24"/>
                </w:rPr>
                <w:t>abortivus</w:t>
              </w:r>
              <w:proofErr w:type="spellEnd"/>
            </w:ins>
          </w:p>
        </w:tc>
        <w:tc>
          <w:tcPr>
            <w:tcW w:w="3510" w:type="dxa"/>
            <w:tcPrChange w:id="318" w:author="Emma Chandler" w:date="2021-07-31T09:41:00Z">
              <w:tcPr>
                <w:tcW w:w="1440" w:type="dxa"/>
                <w:gridSpan w:val="2"/>
              </w:tcPr>
            </w:tcPrChange>
          </w:tcPr>
          <w:p w14:paraId="520E04F1" w14:textId="79F154DB" w:rsidR="00C92912" w:rsidRDefault="001447CE" w:rsidP="00C92912">
            <w:pPr>
              <w:jc w:val="center"/>
              <w:rPr>
                <w:ins w:id="319" w:author="Emma Chandler" w:date="2021-07-31T08:16:00Z"/>
                <w:sz w:val="24"/>
                <w:szCs w:val="24"/>
              </w:rPr>
            </w:pPr>
            <w:ins w:id="320" w:author="Emma Chandler" w:date="2021-07-31T09:22:00Z">
              <w:r>
                <w:rPr>
                  <w:sz w:val="24"/>
                  <w:szCs w:val="24"/>
                </w:rPr>
                <w:t>0.553***</w:t>
              </w:r>
            </w:ins>
          </w:p>
        </w:tc>
        <w:tc>
          <w:tcPr>
            <w:tcW w:w="3240" w:type="dxa"/>
            <w:tcPrChange w:id="321" w:author="Emma Chandler" w:date="2021-07-31T09:41:00Z">
              <w:tcPr>
                <w:tcW w:w="1530" w:type="dxa"/>
              </w:tcPr>
            </w:tcPrChange>
          </w:tcPr>
          <w:p w14:paraId="7EE06F48" w14:textId="4278D718" w:rsidR="00C92912" w:rsidRDefault="001447CE" w:rsidP="00C92912">
            <w:pPr>
              <w:jc w:val="center"/>
              <w:rPr>
                <w:ins w:id="322" w:author="Emma Chandler" w:date="2021-07-31T08:16:00Z"/>
                <w:sz w:val="24"/>
                <w:szCs w:val="24"/>
              </w:rPr>
            </w:pPr>
            <w:ins w:id="323" w:author="Emma Chandler" w:date="2021-07-31T09:22:00Z">
              <w:r>
                <w:rPr>
                  <w:sz w:val="24"/>
                  <w:szCs w:val="24"/>
                </w:rPr>
                <w:t>-0.197*</w:t>
              </w:r>
            </w:ins>
          </w:p>
        </w:tc>
      </w:tr>
      <w:tr w:rsidR="00C92912" w:rsidRPr="00283FF5" w14:paraId="0B896305" w14:textId="77777777" w:rsidTr="00E67A52">
        <w:tblPrEx>
          <w:tblPrExChange w:id="324" w:author="Emma Chandler" w:date="2021-07-31T09:41:00Z">
            <w:tblPrEx>
              <w:tblW w:w="5935" w:type="dxa"/>
            </w:tblPrEx>
          </w:tblPrExChange>
        </w:tblPrEx>
        <w:trPr>
          <w:ins w:id="325" w:author="Emma Chandler" w:date="2021-07-31T08:16:00Z"/>
        </w:trPr>
        <w:tc>
          <w:tcPr>
            <w:tcW w:w="2880" w:type="dxa"/>
            <w:tcPrChange w:id="326" w:author="Emma Chandler" w:date="2021-07-31T09:41:00Z">
              <w:tcPr>
                <w:tcW w:w="2965" w:type="dxa"/>
                <w:gridSpan w:val="3"/>
              </w:tcPr>
            </w:tcPrChange>
          </w:tcPr>
          <w:p w14:paraId="0F1BBFC1" w14:textId="45A599AC" w:rsidR="00C92912" w:rsidRPr="00283FF5" w:rsidRDefault="00C92912" w:rsidP="00C92912">
            <w:pPr>
              <w:rPr>
                <w:ins w:id="327" w:author="Emma Chandler" w:date="2021-07-31T08:16:00Z"/>
                <w:i/>
                <w:iCs/>
                <w:sz w:val="24"/>
                <w:szCs w:val="24"/>
              </w:rPr>
            </w:pPr>
            <w:ins w:id="328" w:author="Emma Chandler" w:date="2021-07-31T08:16:00Z">
              <w:r>
                <w:rPr>
                  <w:i/>
                  <w:iCs/>
                  <w:sz w:val="24"/>
                  <w:szCs w:val="24"/>
                </w:rPr>
                <w:t>Li</w:t>
              </w:r>
            </w:ins>
            <w:ins w:id="329" w:author="Emma Chandler" w:date="2021-07-31T08:17:00Z">
              <w:r>
                <w:rPr>
                  <w:i/>
                  <w:iCs/>
                  <w:sz w:val="24"/>
                  <w:szCs w:val="24"/>
                </w:rPr>
                <w:t xml:space="preserve">thospermum </w:t>
              </w:r>
              <w:proofErr w:type="spellStart"/>
              <w:r>
                <w:rPr>
                  <w:i/>
                  <w:iCs/>
                  <w:sz w:val="24"/>
                  <w:szCs w:val="24"/>
                </w:rPr>
                <w:t>canescens</w:t>
              </w:r>
            </w:ins>
            <w:proofErr w:type="spellEnd"/>
          </w:p>
        </w:tc>
        <w:tc>
          <w:tcPr>
            <w:tcW w:w="3510" w:type="dxa"/>
            <w:tcPrChange w:id="330" w:author="Emma Chandler" w:date="2021-07-31T09:41:00Z">
              <w:tcPr>
                <w:tcW w:w="1440" w:type="dxa"/>
                <w:gridSpan w:val="2"/>
              </w:tcPr>
            </w:tcPrChange>
          </w:tcPr>
          <w:p w14:paraId="36980D28" w14:textId="1B76A99F" w:rsidR="00C92912" w:rsidRDefault="001447CE" w:rsidP="00C92912">
            <w:pPr>
              <w:jc w:val="center"/>
              <w:rPr>
                <w:ins w:id="331" w:author="Emma Chandler" w:date="2021-07-31T08:16:00Z"/>
                <w:sz w:val="24"/>
                <w:szCs w:val="24"/>
              </w:rPr>
            </w:pPr>
            <w:ins w:id="332" w:author="Emma Chandler" w:date="2021-07-31T09:22:00Z">
              <w:r>
                <w:rPr>
                  <w:sz w:val="24"/>
                  <w:szCs w:val="24"/>
                </w:rPr>
                <w:t>-0.107</w:t>
              </w:r>
            </w:ins>
          </w:p>
        </w:tc>
        <w:tc>
          <w:tcPr>
            <w:tcW w:w="3240" w:type="dxa"/>
            <w:tcPrChange w:id="333" w:author="Emma Chandler" w:date="2021-07-31T09:41:00Z">
              <w:tcPr>
                <w:tcW w:w="1530" w:type="dxa"/>
              </w:tcPr>
            </w:tcPrChange>
          </w:tcPr>
          <w:p w14:paraId="023D7A4C" w14:textId="74F25EC0" w:rsidR="00C92912" w:rsidRDefault="001447CE" w:rsidP="00C92912">
            <w:pPr>
              <w:jc w:val="center"/>
              <w:rPr>
                <w:ins w:id="334" w:author="Emma Chandler" w:date="2021-07-31T08:16:00Z"/>
                <w:sz w:val="24"/>
                <w:szCs w:val="24"/>
              </w:rPr>
            </w:pPr>
            <w:ins w:id="335" w:author="Emma Chandler" w:date="2021-07-31T09:22:00Z">
              <w:r>
                <w:rPr>
                  <w:sz w:val="24"/>
                  <w:szCs w:val="24"/>
                </w:rPr>
                <w:t>0.068</w:t>
              </w:r>
            </w:ins>
          </w:p>
        </w:tc>
      </w:tr>
      <w:tr w:rsidR="00C92912" w:rsidRPr="00283FF5" w14:paraId="6D82E54F" w14:textId="77777777" w:rsidTr="00E67A52">
        <w:tblPrEx>
          <w:tblPrExChange w:id="336" w:author="Emma Chandler" w:date="2021-07-31T09:41:00Z">
            <w:tblPrEx>
              <w:tblW w:w="5935" w:type="dxa"/>
            </w:tblPrEx>
          </w:tblPrExChange>
        </w:tblPrEx>
        <w:trPr>
          <w:ins w:id="337" w:author="Emma Chandler" w:date="2021-07-31T08:17:00Z"/>
        </w:trPr>
        <w:tc>
          <w:tcPr>
            <w:tcW w:w="2880" w:type="dxa"/>
            <w:tcPrChange w:id="338" w:author="Emma Chandler" w:date="2021-07-31T09:41:00Z">
              <w:tcPr>
                <w:tcW w:w="2965" w:type="dxa"/>
                <w:gridSpan w:val="3"/>
              </w:tcPr>
            </w:tcPrChange>
          </w:tcPr>
          <w:p w14:paraId="684218E0" w14:textId="163682B6" w:rsidR="00C92912" w:rsidRDefault="00C92912" w:rsidP="00C92912">
            <w:pPr>
              <w:rPr>
                <w:ins w:id="339" w:author="Emma Chandler" w:date="2021-07-31T08:17:00Z"/>
                <w:i/>
                <w:iCs/>
                <w:sz w:val="24"/>
                <w:szCs w:val="24"/>
              </w:rPr>
            </w:pPr>
            <w:ins w:id="340" w:author="Emma Chandler" w:date="2021-07-31T08:17:00Z">
              <w:r w:rsidRPr="00283FF5">
                <w:rPr>
                  <w:i/>
                  <w:iCs/>
                  <w:sz w:val="24"/>
                  <w:szCs w:val="24"/>
                </w:rPr>
                <w:t xml:space="preserve">Oxalis </w:t>
              </w:r>
              <w:proofErr w:type="spellStart"/>
              <w:r w:rsidRPr="00283FF5">
                <w:rPr>
                  <w:i/>
                  <w:iCs/>
                  <w:sz w:val="24"/>
                  <w:szCs w:val="24"/>
                </w:rPr>
                <w:t>violacea</w:t>
              </w:r>
              <w:proofErr w:type="spellEnd"/>
            </w:ins>
          </w:p>
        </w:tc>
        <w:tc>
          <w:tcPr>
            <w:tcW w:w="3510" w:type="dxa"/>
            <w:tcPrChange w:id="341" w:author="Emma Chandler" w:date="2021-07-31T09:41:00Z">
              <w:tcPr>
                <w:tcW w:w="1440" w:type="dxa"/>
                <w:gridSpan w:val="2"/>
              </w:tcPr>
            </w:tcPrChange>
          </w:tcPr>
          <w:p w14:paraId="4AC12935" w14:textId="4F78AF70" w:rsidR="00C92912" w:rsidRDefault="001447CE" w:rsidP="00C92912">
            <w:pPr>
              <w:jc w:val="center"/>
              <w:rPr>
                <w:ins w:id="342" w:author="Emma Chandler" w:date="2021-07-31T08:17:00Z"/>
                <w:sz w:val="24"/>
                <w:szCs w:val="24"/>
              </w:rPr>
            </w:pPr>
            <w:ins w:id="343" w:author="Emma Chandler" w:date="2021-07-31T09:22:00Z">
              <w:r>
                <w:rPr>
                  <w:sz w:val="24"/>
                  <w:szCs w:val="24"/>
                </w:rPr>
                <w:t>0.05</w:t>
              </w:r>
            </w:ins>
            <w:ins w:id="344" w:author="Emma Chandler" w:date="2021-07-31T09:23:00Z">
              <w:r>
                <w:rPr>
                  <w:sz w:val="24"/>
                  <w:szCs w:val="24"/>
                </w:rPr>
                <w:t>9</w:t>
              </w:r>
            </w:ins>
          </w:p>
        </w:tc>
        <w:tc>
          <w:tcPr>
            <w:tcW w:w="3240" w:type="dxa"/>
            <w:tcPrChange w:id="345" w:author="Emma Chandler" w:date="2021-07-31T09:41:00Z">
              <w:tcPr>
                <w:tcW w:w="1530" w:type="dxa"/>
              </w:tcPr>
            </w:tcPrChange>
          </w:tcPr>
          <w:p w14:paraId="6F56BC4E" w14:textId="2B5733C9" w:rsidR="00C92912" w:rsidRDefault="001447CE" w:rsidP="00C92912">
            <w:pPr>
              <w:jc w:val="center"/>
              <w:rPr>
                <w:ins w:id="346" w:author="Emma Chandler" w:date="2021-07-31T08:17:00Z"/>
                <w:sz w:val="24"/>
                <w:szCs w:val="24"/>
              </w:rPr>
            </w:pPr>
            <w:ins w:id="347" w:author="Emma Chandler" w:date="2021-07-31T09:22:00Z">
              <w:r>
                <w:rPr>
                  <w:sz w:val="24"/>
                  <w:szCs w:val="24"/>
                </w:rPr>
                <w:t>-0</w:t>
              </w:r>
            </w:ins>
            <w:ins w:id="348" w:author="Emma Chandler" w:date="2021-07-31T09:23:00Z">
              <w:r>
                <w:rPr>
                  <w:sz w:val="24"/>
                  <w:szCs w:val="24"/>
                </w:rPr>
                <w:t>.016</w:t>
              </w:r>
            </w:ins>
          </w:p>
        </w:tc>
      </w:tr>
      <w:tr w:rsidR="00C92912" w:rsidRPr="00283FF5" w14:paraId="17FD7F6C" w14:textId="77777777" w:rsidTr="00E67A52">
        <w:tblPrEx>
          <w:tblPrExChange w:id="349" w:author="Emma Chandler" w:date="2021-07-31T09:41:00Z">
            <w:tblPrEx>
              <w:tblW w:w="5935" w:type="dxa"/>
            </w:tblPrEx>
          </w:tblPrExChange>
        </w:tblPrEx>
        <w:trPr>
          <w:ins w:id="350" w:author="Emma Chandler" w:date="2021-07-31T08:17:00Z"/>
        </w:trPr>
        <w:tc>
          <w:tcPr>
            <w:tcW w:w="2880" w:type="dxa"/>
            <w:tcPrChange w:id="351" w:author="Emma Chandler" w:date="2021-07-31T09:41:00Z">
              <w:tcPr>
                <w:tcW w:w="2965" w:type="dxa"/>
                <w:gridSpan w:val="3"/>
              </w:tcPr>
            </w:tcPrChange>
          </w:tcPr>
          <w:p w14:paraId="4DCA9A57" w14:textId="6A882B59" w:rsidR="00C92912" w:rsidRPr="00283FF5" w:rsidRDefault="00C92912" w:rsidP="00C92912">
            <w:pPr>
              <w:rPr>
                <w:ins w:id="352" w:author="Emma Chandler" w:date="2021-07-31T08:17:00Z"/>
                <w:i/>
                <w:iCs/>
                <w:sz w:val="24"/>
                <w:szCs w:val="24"/>
              </w:rPr>
            </w:pPr>
            <w:ins w:id="353" w:author="Emma Chandler" w:date="2021-07-31T08:17:00Z">
              <w:r w:rsidRPr="00283FF5">
                <w:rPr>
                  <w:i/>
                  <w:iCs/>
                  <w:sz w:val="24"/>
                  <w:szCs w:val="24"/>
                </w:rPr>
                <w:t xml:space="preserve">Trillium </w:t>
              </w:r>
              <w:proofErr w:type="spellStart"/>
              <w:r w:rsidRPr="00283FF5">
                <w:rPr>
                  <w:i/>
                  <w:iCs/>
                  <w:sz w:val="24"/>
                  <w:szCs w:val="24"/>
                </w:rPr>
                <w:t>cernuum</w:t>
              </w:r>
              <w:proofErr w:type="spellEnd"/>
            </w:ins>
          </w:p>
        </w:tc>
        <w:tc>
          <w:tcPr>
            <w:tcW w:w="3510" w:type="dxa"/>
            <w:tcPrChange w:id="354" w:author="Emma Chandler" w:date="2021-07-31T09:41:00Z">
              <w:tcPr>
                <w:tcW w:w="1440" w:type="dxa"/>
                <w:gridSpan w:val="2"/>
              </w:tcPr>
            </w:tcPrChange>
          </w:tcPr>
          <w:p w14:paraId="708FEB65" w14:textId="0E3AA803" w:rsidR="00C92912" w:rsidRDefault="001447CE" w:rsidP="00C92912">
            <w:pPr>
              <w:jc w:val="center"/>
              <w:rPr>
                <w:ins w:id="355" w:author="Emma Chandler" w:date="2021-07-31T08:17:00Z"/>
                <w:sz w:val="24"/>
                <w:szCs w:val="24"/>
              </w:rPr>
            </w:pPr>
            <w:ins w:id="356" w:author="Emma Chandler" w:date="2021-07-31T09:23:00Z">
              <w:r>
                <w:rPr>
                  <w:sz w:val="24"/>
                  <w:szCs w:val="24"/>
                </w:rPr>
                <w:t>0.297</w:t>
              </w:r>
            </w:ins>
          </w:p>
        </w:tc>
        <w:tc>
          <w:tcPr>
            <w:tcW w:w="3240" w:type="dxa"/>
            <w:tcPrChange w:id="357" w:author="Emma Chandler" w:date="2021-07-31T09:41:00Z">
              <w:tcPr>
                <w:tcW w:w="1530" w:type="dxa"/>
              </w:tcPr>
            </w:tcPrChange>
          </w:tcPr>
          <w:p w14:paraId="5C468231" w14:textId="5131F839" w:rsidR="00C92912" w:rsidRDefault="001447CE" w:rsidP="00C92912">
            <w:pPr>
              <w:jc w:val="center"/>
              <w:rPr>
                <w:ins w:id="358" w:author="Emma Chandler" w:date="2021-07-31T08:17:00Z"/>
                <w:sz w:val="24"/>
                <w:szCs w:val="24"/>
              </w:rPr>
            </w:pPr>
            <w:ins w:id="359" w:author="Emma Chandler" w:date="2021-07-31T09:23:00Z">
              <w:r>
                <w:rPr>
                  <w:sz w:val="24"/>
                  <w:szCs w:val="24"/>
                </w:rPr>
                <w:t>-0.061</w:t>
              </w:r>
            </w:ins>
          </w:p>
        </w:tc>
      </w:tr>
      <w:tr w:rsidR="00C92912" w:rsidRPr="00283FF5" w14:paraId="1732E7FA" w14:textId="77777777" w:rsidTr="00E67A52">
        <w:tblPrEx>
          <w:tblPrExChange w:id="360" w:author="Emma Chandler" w:date="2021-07-31T09:41:00Z">
            <w:tblPrEx>
              <w:tblW w:w="5935" w:type="dxa"/>
            </w:tblPrEx>
          </w:tblPrExChange>
        </w:tblPrEx>
        <w:trPr>
          <w:ins w:id="361" w:author="Emma Chandler" w:date="2021-07-31T08:18:00Z"/>
        </w:trPr>
        <w:tc>
          <w:tcPr>
            <w:tcW w:w="2880" w:type="dxa"/>
            <w:tcPrChange w:id="362" w:author="Emma Chandler" w:date="2021-07-31T09:41:00Z">
              <w:tcPr>
                <w:tcW w:w="2965" w:type="dxa"/>
                <w:gridSpan w:val="3"/>
              </w:tcPr>
            </w:tcPrChange>
          </w:tcPr>
          <w:p w14:paraId="29FB2BB6" w14:textId="0939C590" w:rsidR="00C92912" w:rsidRPr="00283FF5" w:rsidRDefault="00C92912" w:rsidP="00C92912">
            <w:pPr>
              <w:rPr>
                <w:ins w:id="363" w:author="Emma Chandler" w:date="2021-07-31T08:18:00Z"/>
                <w:i/>
                <w:iCs/>
                <w:sz w:val="24"/>
                <w:szCs w:val="24"/>
              </w:rPr>
            </w:pPr>
            <w:ins w:id="364" w:author="Emma Chandler" w:date="2021-07-31T08:18:00Z">
              <w:r w:rsidRPr="00283FF5">
                <w:rPr>
                  <w:i/>
                  <w:iCs/>
                  <w:sz w:val="24"/>
                  <w:szCs w:val="24"/>
                </w:rPr>
                <w:t>Sisyrinchium angustifolium</w:t>
              </w:r>
            </w:ins>
          </w:p>
        </w:tc>
        <w:tc>
          <w:tcPr>
            <w:tcW w:w="3510" w:type="dxa"/>
            <w:tcPrChange w:id="365" w:author="Emma Chandler" w:date="2021-07-31T09:41:00Z">
              <w:tcPr>
                <w:tcW w:w="1440" w:type="dxa"/>
                <w:gridSpan w:val="2"/>
              </w:tcPr>
            </w:tcPrChange>
          </w:tcPr>
          <w:p w14:paraId="23C8A0FD" w14:textId="38B91194" w:rsidR="00C92912" w:rsidRDefault="001447CE" w:rsidP="00C92912">
            <w:pPr>
              <w:jc w:val="center"/>
              <w:rPr>
                <w:ins w:id="366" w:author="Emma Chandler" w:date="2021-07-31T08:18:00Z"/>
                <w:sz w:val="24"/>
                <w:szCs w:val="24"/>
              </w:rPr>
            </w:pPr>
            <w:ins w:id="367" w:author="Emma Chandler" w:date="2021-07-31T09:23:00Z">
              <w:r>
                <w:rPr>
                  <w:sz w:val="24"/>
                  <w:szCs w:val="24"/>
                </w:rPr>
                <w:t>0.222</w:t>
              </w:r>
            </w:ins>
          </w:p>
        </w:tc>
        <w:tc>
          <w:tcPr>
            <w:tcW w:w="3240" w:type="dxa"/>
            <w:tcPrChange w:id="368" w:author="Emma Chandler" w:date="2021-07-31T09:41:00Z">
              <w:tcPr>
                <w:tcW w:w="1530" w:type="dxa"/>
              </w:tcPr>
            </w:tcPrChange>
          </w:tcPr>
          <w:p w14:paraId="62D4C267" w14:textId="04EFE2C1" w:rsidR="00C92912" w:rsidRDefault="001447CE" w:rsidP="00C92912">
            <w:pPr>
              <w:jc w:val="center"/>
              <w:rPr>
                <w:ins w:id="369" w:author="Emma Chandler" w:date="2021-07-31T08:18:00Z"/>
                <w:sz w:val="24"/>
                <w:szCs w:val="24"/>
              </w:rPr>
            </w:pPr>
            <w:ins w:id="370" w:author="Emma Chandler" w:date="2021-07-31T09:23:00Z">
              <w:r>
                <w:rPr>
                  <w:sz w:val="24"/>
                  <w:szCs w:val="24"/>
                </w:rPr>
                <w:t>-0.046</w:t>
              </w:r>
            </w:ins>
          </w:p>
        </w:tc>
      </w:tr>
      <w:tr w:rsidR="00C92912" w:rsidRPr="00283FF5" w14:paraId="7208F97C" w14:textId="77777777" w:rsidTr="00E67A52">
        <w:tblPrEx>
          <w:tblPrExChange w:id="371" w:author="Emma Chandler" w:date="2021-07-31T09:41:00Z">
            <w:tblPrEx>
              <w:tblW w:w="5935" w:type="dxa"/>
            </w:tblPrEx>
          </w:tblPrExChange>
        </w:tblPrEx>
        <w:trPr>
          <w:ins w:id="372" w:author="Emma Chandler" w:date="2021-07-31T08:18:00Z"/>
        </w:trPr>
        <w:tc>
          <w:tcPr>
            <w:tcW w:w="2880" w:type="dxa"/>
            <w:tcPrChange w:id="373" w:author="Emma Chandler" w:date="2021-07-31T09:41:00Z">
              <w:tcPr>
                <w:tcW w:w="2965" w:type="dxa"/>
                <w:gridSpan w:val="3"/>
              </w:tcPr>
            </w:tcPrChange>
          </w:tcPr>
          <w:p w14:paraId="790625E3" w14:textId="46134819" w:rsidR="00C92912" w:rsidRPr="00283FF5" w:rsidRDefault="00C92912" w:rsidP="00C92912">
            <w:pPr>
              <w:rPr>
                <w:ins w:id="374" w:author="Emma Chandler" w:date="2021-07-31T08:18:00Z"/>
                <w:i/>
                <w:iCs/>
                <w:sz w:val="24"/>
                <w:szCs w:val="24"/>
              </w:rPr>
            </w:pPr>
            <w:ins w:id="375" w:author="Emma Chandler" w:date="2021-07-31T08:18:00Z">
              <w:r w:rsidRPr="00283FF5">
                <w:rPr>
                  <w:i/>
                  <w:iCs/>
                  <w:sz w:val="24"/>
                  <w:szCs w:val="24"/>
                </w:rPr>
                <w:t xml:space="preserve">Lithospermum </w:t>
              </w:r>
              <w:proofErr w:type="spellStart"/>
              <w:r w:rsidRPr="00283FF5">
                <w:rPr>
                  <w:i/>
                  <w:iCs/>
                  <w:sz w:val="24"/>
                  <w:szCs w:val="24"/>
                </w:rPr>
                <w:t>incisum</w:t>
              </w:r>
              <w:proofErr w:type="spellEnd"/>
            </w:ins>
          </w:p>
        </w:tc>
        <w:tc>
          <w:tcPr>
            <w:tcW w:w="3510" w:type="dxa"/>
            <w:tcPrChange w:id="376" w:author="Emma Chandler" w:date="2021-07-31T09:41:00Z">
              <w:tcPr>
                <w:tcW w:w="1440" w:type="dxa"/>
                <w:gridSpan w:val="2"/>
              </w:tcPr>
            </w:tcPrChange>
          </w:tcPr>
          <w:p w14:paraId="7BE8621C" w14:textId="05DAE861" w:rsidR="00C92912" w:rsidRDefault="001447CE" w:rsidP="00C92912">
            <w:pPr>
              <w:jc w:val="center"/>
              <w:rPr>
                <w:ins w:id="377" w:author="Emma Chandler" w:date="2021-07-31T08:18:00Z"/>
                <w:sz w:val="24"/>
                <w:szCs w:val="24"/>
              </w:rPr>
            </w:pPr>
            <w:ins w:id="378" w:author="Emma Chandler" w:date="2021-07-31T09:23:00Z">
              <w:r>
                <w:rPr>
                  <w:sz w:val="24"/>
                  <w:szCs w:val="24"/>
                </w:rPr>
                <w:t>-0.16</w:t>
              </w:r>
            </w:ins>
            <w:ins w:id="379" w:author="Emma Chandler" w:date="2021-07-31T09:24:00Z">
              <w:r>
                <w:rPr>
                  <w:sz w:val="24"/>
                  <w:szCs w:val="24"/>
                </w:rPr>
                <w:t>6</w:t>
              </w:r>
            </w:ins>
          </w:p>
        </w:tc>
        <w:tc>
          <w:tcPr>
            <w:tcW w:w="3240" w:type="dxa"/>
            <w:tcPrChange w:id="380" w:author="Emma Chandler" w:date="2021-07-31T09:41:00Z">
              <w:tcPr>
                <w:tcW w:w="1530" w:type="dxa"/>
              </w:tcPr>
            </w:tcPrChange>
          </w:tcPr>
          <w:p w14:paraId="1D08B4B3" w14:textId="4AC124A2" w:rsidR="00C92912" w:rsidRDefault="001447CE" w:rsidP="00C92912">
            <w:pPr>
              <w:jc w:val="center"/>
              <w:rPr>
                <w:ins w:id="381" w:author="Emma Chandler" w:date="2021-07-31T08:18:00Z"/>
                <w:sz w:val="24"/>
                <w:szCs w:val="24"/>
              </w:rPr>
            </w:pPr>
            <w:ins w:id="382" w:author="Emma Chandler" w:date="2021-07-31T09:24:00Z">
              <w:r>
                <w:rPr>
                  <w:sz w:val="24"/>
                  <w:szCs w:val="24"/>
                </w:rPr>
                <w:t>0.034</w:t>
              </w:r>
            </w:ins>
          </w:p>
        </w:tc>
      </w:tr>
      <w:tr w:rsidR="00C92912" w:rsidRPr="00283FF5" w14:paraId="0D754E95" w14:textId="77777777" w:rsidTr="00E67A52">
        <w:tblPrEx>
          <w:tblPrExChange w:id="383" w:author="Emma Chandler" w:date="2021-07-31T09:41:00Z">
            <w:tblPrEx>
              <w:tblW w:w="5935" w:type="dxa"/>
            </w:tblPrEx>
          </w:tblPrExChange>
        </w:tblPrEx>
        <w:trPr>
          <w:ins w:id="384" w:author="Emma Chandler" w:date="2021-07-31T08:18:00Z"/>
        </w:trPr>
        <w:tc>
          <w:tcPr>
            <w:tcW w:w="2880" w:type="dxa"/>
            <w:tcPrChange w:id="385" w:author="Emma Chandler" w:date="2021-07-31T09:41:00Z">
              <w:tcPr>
                <w:tcW w:w="2965" w:type="dxa"/>
                <w:gridSpan w:val="3"/>
              </w:tcPr>
            </w:tcPrChange>
          </w:tcPr>
          <w:p w14:paraId="010DD580" w14:textId="210F278A" w:rsidR="00C92912" w:rsidRPr="00283FF5" w:rsidRDefault="00C92912" w:rsidP="00C92912">
            <w:pPr>
              <w:rPr>
                <w:ins w:id="386" w:author="Emma Chandler" w:date="2021-07-31T08:18:00Z"/>
                <w:i/>
                <w:iCs/>
                <w:sz w:val="24"/>
                <w:szCs w:val="24"/>
              </w:rPr>
            </w:pPr>
            <w:proofErr w:type="spellStart"/>
            <w:ins w:id="387" w:author="Emma Chandler" w:date="2021-07-31T08:19:00Z">
              <w:r w:rsidRPr="00283FF5">
                <w:rPr>
                  <w:i/>
                  <w:iCs/>
                  <w:sz w:val="24"/>
                  <w:szCs w:val="24"/>
                </w:rPr>
                <w:t>Pedicularis</w:t>
              </w:r>
              <w:proofErr w:type="spellEnd"/>
              <w:r w:rsidRPr="00283FF5">
                <w:rPr>
                  <w:i/>
                  <w:iCs/>
                  <w:sz w:val="24"/>
                  <w:szCs w:val="24"/>
                </w:rPr>
                <w:t xml:space="preserve"> canadensis</w:t>
              </w:r>
            </w:ins>
          </w:p>
        </w:tc>
        <w:tc>
          <w:tcPr>
            <w:tcW w:w="3510" w:type="dxa"/>
            <w:tcPrChange w:id="388" w:author="Emma Chandler" w:date="2021-07-31T09:41:00Z">
              <w:tcPr>
                <w:tcW w:w="1440" w:type="dxa"/>
                <w:gridSpan w:val="2"/>
              </w:tcPr>
            </w:tcPrChange>
          </w:tcPr>
          <w:p w14:paraId="0AC4521D" w14:textId="2EC52547" w:rsidR="00C92912" w:rsidRDefault="001447CE" w:rsidP="00C92912">
            <w:pPr>
              <w:jc w:val="center"/>
              <w:rPr>
                <w:ins w:id="389" w:author="Emma Chandler" w:date="2021-07-31T08:18:00Z"/>
                <w:sz w:val="24"/>
                <w:szCs w:val="24"/>
              </w:rPr>
            </w:pPr>
            <w:ins w:id="390" w:author="Emma Chandler" w:date="2021-07-31T09:24:00Z">
              <w:r>
                <w:rPr>
                  <w:sz w:val="24"/>
                  <w:szCs w:val="24"/>
                </w:rPr>
                <w:t>0.359*</w:t>
              </w:r>
            </w:ins>
          </w:p>
        </w:tc>
        <w:tc>
          <w:tcPr>
            <w:tcW w:w="3240" w:type="dxa"/>
            <w:tcPrChange w:id="391" w:author="Emma Chandler" w:date="2021-07-31T09:41:00Z">
              <w:tcPr>
                <w:tcW w:w="1530" w:type="dxa"/>
              </w:tcPr>
            </w:tcPrChange>
          </w:tcPr>
          <w:p w14:paraId="288EE85F" w14:textId="7AF8FF00" w:rsidR="00C92912" w:rsidRDefault="001447CE" w:rsidP="00C92912">
            <w:pPr>
              <w:jc w:val="center"/>
              <w:rPr>
                <w:ins w:id="392" w:author="Emma Chandler" w:date="2021-07-31T08:18:00Z"/>
                <w:sz w:val="24"/>
                <w:szCs w:val="24"/>
              </w:rPr>
            </w:pPr>
            <w:ins w:id="393" w:author="Emma Chandler" w:date="2021-07-31T09:24:00Z">
              <w:r>
                <w:rPr>
                  <w:sz w:val="24"/>
                  <w:szCs w:val="24"/>
                </w:rPr>
                <w:t>-0.097</w:t>
              </w:r>
            </w:ins>
          </w:p>
        </w:tc>
      </w:tr>
      <w:tr w:rsidR="00C92912" w:rsidRPr="00283FF5" w14:paraId="6563B3F2" w14:textId="77777777" w:rsidTr="00E67A52">
        <w:tblPrEx>
          <w:tblPrExChange w:id="394" w:author="Emma Chandler" w:date="2021-07-31T09:41:00Z">
            <w:tblPrEx>
              <w:tblW w:w="5935" w:type="dxa"/>
            </w:tblPrEx>
          </w:tblPrExChange>
        </w:tblPrEx>
        <w:trPr>
          <w:ins w:id="395" w:author="Emma Chandler" w:date="2021-07-31T08:19:00Z"/>
        </w:trPr>
        <w:tc>
          <w:tcPr>
            <w:tcW w:w="2880" w:type="dxa"/>
            <w:tcPrChange w:id="396" w:author="Emma Chandler" w:date="2021-07-31T09:41:00Z">
              <w:tcPr>
                <w:tcW w:w="2965" w:type="dxa"/>
                <w:gridSpan w:val="3"/>
              </w:tcPr>
            </w:tcPrChange>
          </w:tcPr>
          <w:p w14:paraId="2DD99106" w14:textId="6FB6C03A" w:rsidR="00C92912" w:rsidRPr="00283FF5" w:rsidRDefault="00C92912" w:rsidP="00C92912">
            <w:pPr>
              <w:rPr>
                <w:ins w:id="397" w:author="Emma Chandler" w:date="2021-07-31T08:19:00Z"/>
                <w:i/>
                <w:iCs/>
                <w:sz w:val="24"/>
                <w:szCs w:val="24"/>
              </w:rPr>
            </w:pPr>
            <w:proofErr w:type="spellStart"/>
            <w:ins w:id="398" w:author="Emma Chandler" w:date="2021-07-31T08:19:00Z">
              <w:r w:rsidRPr="00283FF5">
                <w:rPr>
                  <w:i/>
                  <w:iCs/>
                  <w:sz w:val="24"/>
                  <w:szCs w:val="24"/>
                </w:rPr>
                <w:t>Zizia</w:t>
              </w:r>
              <w:proofErr w:type="spellEnd"/>
              <w:r w:rsidRPr="00283FF5">
                <w:rPr>
                  <w:i/>
                  <w:iCs/>
                  <w:sz w:val="24"/>
                  <w:szCs w:val="24"/>
                </w:rPr>
                <w:t xml:space="preserve"> </w:t>
              </w:r>
              <w:proofErr w:type="spellStart"/>
              <w:r w:rsidRPr="00283FF5">
                <w:rPr>
                  <w:i/>
                  <w:iCs/>
                  <w:sz w:val="24"/>
                  <w:szCs w:val="24"/>
                </w:rPr>
                <w:t>aurea</w:t>
              </w:r>
              <w:proofErr w:type="spellEnd"/>
            </w:ins>
          </w:p>
        </w:tc>
        <w:tc>
          <w:tcPr>
            <w:tcW w:w="3510" w:type="dxa"/>
            <w:tcPrChange w:id="399" w:author="Emma Chandler" w:date="2021-07-31T09:41:00Z">
              <w:tcPr>
                <w:tcW w:w="1440" w:type="dxa"/>
                <w:gridSpan w:val="2"/>
              </w:tcPr>
            </w:tcPrChange>
          </w:tcPr>
          <w:p w14:paraId="0E9D5BCA" w14:textId="691FBF06" w:rsidR="00C92912" w:rsidRDefault="001447CE" w:rsidP="00C92912">
            <w:pPr>
              <w:jc w:val="center"/>
              <w:rPr>
                <w:ins w:id="400" w:author="Emma Chandler" w:date="2021-07-31T08:19:00Z"/>
                <w:sz w:val="24"/>
                <w:szCs w:val="24"/>
              </w:rPr>
            </w:pPr>
            <w:ins w:id="401" w:author="Emma Chandler" w:date="2021-07-31T09:27:00Z">
              <w:r>
                <w:rPr>
                  <w:sz w:val="24"/>
                  <w:szCs w:val="24"/>
                </w:rPr>
                <w:t>0.277*</w:t>
              </w:r>
            </w:ins>
          </w:p>
        </w:tc>
        <w:tc>
          <w:tcPr>
            <w:tcW w:w="3240" w:type="dxa"/>
            <w:tcPrChange w:id="402" w:author="Emma Chandler" w:date="2021-07-31T09:41:00Z">
              <w:tcPr>
                <w:tcW w:w="1530" w:type="dxa"/>
              </w:tcPr>
            </w:tcPrChange>
          </w:tcPr>
          <w:p w14:paraId="45D7083C" w14:textId="430A5B50" w:rsidR="00C92912" w:rsidRDefault="001447CE" w:rsidP="00C92912">
            <w:pPr>
              <w:jc w:val="center"/>
              <w:rPr>
                <w:ins w:id="403" w:author="Emma Chandler" w:date="2021-07-31T08:19:00Z"/>
                <w:sz w:val="24"/>
                <w:szCs w:val="24"/>
              </w:rPr>
            </w:pPr>
            <w:ins w:id="404" w:author="Emma Chandler" w:date="2021-07-31T09:27:00Z">
              <w:r>
                <w:rPr>
                  <w:sz w:val="24"/>
                  <w:szCs w:val="24"/>
                </w:rPr>
                <w:t>-0.105</w:t>
              </w:r>
            </w:ins>
          </w:p>
        </w:tc>
      </w:tr>
      <w:tr w:rsidR="00C92912" w:rsidRPr="00283FF5" w14:paraId="086280C5" w14:textId="77777777" w:rsidTr="00E67A52">
        <w:tblPrEx>
          <w:tblPrExChange w:id="405" w:author="Emma Chandler" w:date="2021-07-31T09:41:00Z">
            <w:tblPrEx>
              <w:tblW w:w="5935" w:type="dxa"/>
            </w:tblPrEx>
          </w:tblPrExChange>
        </w:tblPrEx>
        <w:trPr>
          <w:ins w:id="406" w:author="Emma Chandler" w:date="2021-07-31T08:19:00Z"/>
        </w:trPr>
        <w:tc>
          <w:tcPr>
            <w:tcW w:w="2880" w:type="dxa"/>
            <w:tcPrChange w:id="407" w:author="Emma Chandler" w:date="2021-07-31T09:41:00Z">
              <w:tcPr>
                <w:tcW w:w="2965" w:type="dxa"/>
                <w:gridSpan w:val="3"/>
              </w:tcPr>
            </w:tcPrChange>
          </w:tcPr>
          <w:p w14:paraId="283E399A" w14:textId="70BBFAF1" w:rsidR="00C92912" w:rsidRPr="00283FF5" w:rsidRDefault="00C92912" w:rsidP="00C92912">
            <w:pPr>
              <w:rPr>
                <w:ins w:id="408" w:author="Emma Chandler" w:date="2021-07-31T08:19:00Z"/>
                <w:i/>
                <w:iCs/>
                <w:sz w:val="24"/>
                <w:szCs w:val="24"/>
              </w:rPr>
            </w:pPr>
            <w:ins w:id="409" w:author="Emma Chandler" w:date="2021-07-31T08:19:00Z">
              <w:r w:rsidRPr="00283FF5">
                <w:rPr>
                  <w:i/>
                  <w:iCs/>
                  <w:sz w:val="24"/>
                  <w:szCs w:val="24"/>
                </w:rPr>
                <w:t>Vicia americana</w:t>
              </w:r>
            </w:ins>
          </w:p>
        </w:tc>
        <w:tc>
          <w:tcPr>
            <w:tcW w:w="3510" w:type="dxa"/>
            <w:tcPrChange w:id="410" w:author="Emma Chandler" w:date="2021-07-31T09:41:00Z">
              <w:tcPr>
                <w:tcW w:w="1440" w:type="dxa"/>
                <w:gridSpan w:val="2"/>
              </w:tcPr>
            </w:tcPrChange>
          </w:tcPr>
          <w:p w14:paraId="7634881B" w14:textId="6323CA82" w:rsidR="00C92912" w:rsidRDefault="001447CE" w:rsidP="00C92912">
            <w:pPr>
              <w:jc w:val="center"/>
              <w:rPr>
                <w:ins w:id="411" w:author="Emma Chandler" w:date="2021-07-31T08:19:00Z"/>
                <w:sz w:val="24"/>
                <w:szCs w:val="24"/>
              </w:rPr>
            </w:pPr>
            <w:ins w:id="412" w:author="Emma Chandler" w:date="2021-07-31T09:27:00Z">
              <w:r>
                <w:rPr>
                  <w:sz w:val="24"/>
                  <w:szCs w:val="24"/>
                </w:rPr>
                <w:t>0.012</w:t>
              </w:r>
            </w:ins>
          </w:p>
        </w:tc>
        <w:tc>
          <w:tcPr>
            <w:tcW w:w="3240" w:type="dxa"/>
            <w:tcPrChange w:id="413" w:author="Emma Chandler" w:date="2021-07-31T09:41:00Z">
              <w:tcPr>
                <w:tcW w:w="1530" w:type="dxa"/>
              </w:tcPr>
            </w:tcPrChange>
          </w:tcPr>
          <w:p w14:paraId="585678BB" w14:textId="69D3A922" w:rsidR="00C92912" w:rsidRDefault="001447CE" w:rsidP="00C92912">
            <w:pPr>
              <w:jc w:val="center"/>
              <w:rPr>
                <w:ins w:id="414" w:author="Emma Chandler" w:date="2021-07-31T08:19:00Z"/>
                <w:sz w:val="24"/>
                <w:szCs w:val="24"/>
              </w:rPr>
            </w:pPr>
            <w:ins w:id="415" w:author="Emma Chandler" w:date="2021-07-31T09:27:00Z">
              <w:r>
                <w:rPr>
                  <w:sz w:val="24"/>
                  <w:szCs w:val="24"/>
                </w:rPr>
                <w:t>-0.008</w:t>
              </w:r>
            </w:ins>
          </w:p>
        </w:tc>
      </w:tr>
      <w:tr w:rsidR="00C92912" w:rsidRPr="00283FF5" w14:paraId="6B0B33A2" w14:textId="77777777" w:rsidTr="00E67A52">
        <w:tblPrEx>
          <w:tblPrExChange w:id="416" w:author="Emma Chandler" w:date="2021-07-31T09:41:00Z">
            <w:tblPrEx>
              <w:tblW w:w="5935" w:type="dxa"/>
            </w:tblPrEx>
          </w:tblPrExChange>
        </w:tblPrEx>
        <w:trPr>
          <w:ins w:id="417" w:author="Emma Chandler" w:date="2021-07-31T08:19:00Z"/>
        </w:trPr>
        <w:tc>
          <w:tcPr>
            <w:tcW w:w="2880" w:type="dxa"/>
            <w:tcPrChange w:id="418" w:author="Emma Chandler" w:date="2021-07-31T09:41:00Z">
              <w:tcPr>
                <w:tcW w:w="2965" w:type="dxa"/>
                <w:gridSpan w:val="3"/>
              </w:tcPr>
            </w:tcPrChange>
          </w:tcPr>
          <w:p w14:paraId="14BC47B9" w14:textId="71D276E8" w:rsidR="00C92912" w:rsidRPr="00283FF5" w:rsidRDefault="00C92912" w:rsidP="00C92912">
            <w:pPr>
              <w:rPr>
                <w:ins w:id="419" w:author="Emma Chandler" w:date="2021-07-31T08:19:00Z"/>
                <w:i/>
                <w:iCs/>
                <w:sz w:val="24"/>
                <w:szCs w:val="24"/>
              </w:rPr>
            </w:pPr>
            <w:ins w:id="420" w:author="Emma Chandler" w:date="2021-07-31T08:19:00Z">
              <w:r w:rsidRPr="00283FF5">
                <w:rPr>
                  <w:i/>
                  <w:iCs/>
                  <w:sz w:val="24"/>
                  <w:szCs w:val="24"/>
                </w:rPr>
                <w:t xml:space="preserve">Cypripedium </w:t>
              </w:r>
              <w:proofErr w:type="spellStart"/>
              <w:r w:rsidRPr="00283FF5">
                <w:rPr>
                  <w:i/>
                  <w:iCs/>
                  <w:sz w:val="24"/>
                  <w:szCs w:val="24"/>
                </w:rPr>
                <w:t>candidum</w:t>
              </w:r>
              <w:proofErr w:type="spellEnd"/>
            </w:ins>
          </w:p>
        </w:tc>
        <w:tc>
          <w:tcPr>
            <w:tcW w:w="3510" w:type="dxa"/>
            <w:tcPrChange w:id="421" w:author="Emma Chandler" w:date="2021-07-31T09:41:00Z">
              <w:tcPr>
                <w:tcW w:w="1440" w:type="dxa"/>
                <w:gridSpan w:val="2"/>
              </w:tcPr>
            </w:tcPrChange>
          </w:tcPr>
          <w:p w14:paraId="16183404" w14:textId="4DF407F3" w:rsidR="00C92912" w:rsidRDefault="001447CE" w:rsidP="00C92912">
            <w:pPr>
              <w:jc w:val="center"/>
              <w:rPr>
                <w:ins w:id="422" w:author="Emma Chandler" w:date="2021-07-31T08:19:00Z"/>
                <w:sz w:val="24"/>
                <w:szCs w:val="24"/>
              </w:rPr>
            </w:pPr>
            <w:ins w:id="423" w:author="Emma Chandler" w:date="2021-07-31T09:28:00Z">
              <w:r>
                <w:rPr>
                  <w:sz w:val="24"/>
                  <w:szCs w:val="24"/>
                </w:rPr>
                <w:t>-0.524**</w:t>
              </w:r>
            </w:ins>
          </w:p>
        </w:tc>
        <w:tc>
          <w:tcPr>
            <w:tcW w:w="3240" w:type="dxa"/>
            <w:tcPrChange w:id="424" w:author="Emma Chandler" w:date="2021-07-31T09:41:00Z">
              <w:tcPr>
                <w:tcW w:w="1530" w:type="dxa"/>
              </w:tcPr>
            </w:tcPrChange>
          </w:tcPr>
          <w:p w14:paraId="39902C95" w14:textId="58A82A1B" w:rsidR="00C92912" w:rsidRDefault="001447CE" w:rsidP="00C92912">
            <w:pPr>
              <w:jc w:val="center"/>
              <w:rPr>
                <w:ins w:id="425" w:author="Emma Chandler" w:date="2021-07-31T08:19:00Z"/>
                <w:sz w:val="24"/>
                <w:szCs w:val="24"/>
              </w:rPr>
            </w:pPr>
            <w:ins w:id="426" w:author="Emma Chandler" w:date="2021-07-31T09:28:00Z">
              <w:r>
                <w:rPr>
                  <w:sz w:val="24"/>
                  <w:szCs w:val="24"/>
                </w:rPr>
                <w:t>0.193</w:t>
              </w:r>
            </w:ins>
          </w:p>
        </w:tc>
      </w:tr>
      <w:tr w:rsidR="00C92912" w:rsidRPr="00283FF5" w14:paraId="4CA97A70" w14:textId="77777777" w:rsidTr="00E67A52">
        <w:tblPrEx>
          <w:tblPrExChange w:id="427" w:author="Emma Chandler" w:date="2021-07-31T09:41:00Z">
            <w:tblPrEx>
              <w:tblW w:w="5935" w:type="dxa"/>
            </w:tblPrEx>
          </w:tblPrExChange>
        </w:tblPrEx>
        <w:trPr>
          <w:ins w:id="428" w:author="Emma Chandler" w:date="2021-07-31T08:19:00Z"/>
        </w:trPr>
        <w:tc>
          <w:tcPr>
            <w:tcW w:w="2880" w:type="dxa"/>
            <w:tcPrChange w:id="429" w:author="Emma Chandler" w:date="2021-07-31T09:41:00Z">
              <w:tcPr>
                <w:tcW w:w="2965" w:type="dxa"/>
                <w:gridSpan w:val="3"/>
              </w:tcPr>
            </w:tcPrChange>
          </w:tcPr>
          <w:p w14:paraId="1C40D5B3" w14:textId="0DDB3E04" w:rsidR="00C92912" w:rsidRPr="00283FF5" w:rsidRDefault="00C92912" w:rsidP="00C92912">
            <w:pPr>
              <w:rPr>
                <w:ins w:id="430" w:author="Emma Chandler" w:date="2021-07-31T08:19:00Z"/>
                <w:i/>
                <w:iCs/>
                <w:sz w:val="24"/>
                <w:szCs w:val="24"/>
              </w:rPr>
            </w:pPr>
            <w:ins w:id="431" w:author="Emma Chandler" w:date="2021-07-31T08:20:00Z">
              <w:r w:rsidRPr="00283FF5">
                <w:rPr>
                  <w:i/>
                  <w:iCs/>
                  <w:sz w:val="24"/>
                  <w:szCs w:val="24"/>
                </w:rPr>
                <w:t>Achillea millefolium</w:t>
              </w:r>
            </w:ins>
          </w:p>
        </w:tc>
        <w:tc>
          <w:tcPr>
            <w:tcW w:w="3510" w:type="dxa"/>
            <w:tcPrChange w:id="432" w:author="Emma Chandler" w:date="2021-07-31T09:41:00Z">
              <w:tcPr>
                <w:tcW w:w="1440" w:type="dxa"/>
                <w:gridSpan w:val="2"/>
              </w:tcPr>
            </w:tcPrChange>
          </w:tcPr>
          <w:p w14:paraId="7E52EB79" w14:textId="20293C63" w:rsidR="00C92912" w:rsidRPr="001447CE" w:rsidRDefault="001447CE" w:rsidP="001447CE">
            <w:pPr>
              <w:jc w:val="center"/>
              <w:rPr>
                <w:ins w:id="433" w:author="Emma Chandler" w:date="2021-07-31T08:19:00Z"/>
                <w:rFonts w:ascii="Calibri" w:hAnsi="Calibri" w:cs="Calibri"/>
                <w:color w:val="000000"/>
                <w:rPrChange w:id="434" w:author="Emma Chandler" w:date="2021-07-31T09:19:00Z">
                  <w:rPr>
                    <w:ins w:id="435" w:author="Emma Chandler" w:date="2021-07-31T08:19:00Z"/>
                    <w:sz w:val="24"/>
                    <w:szCs w:val="24"/>
                  </w:rPr>
                </w:rPrChange>
              </w:rPr>
            </w:pPr>
            <w:ins w:id="436" w:author="Emma Chandler" w:date="2021-07-31T09:19:00Z">
              <w:r>
                <w:rPr>
                  <w:rFonts w:ascii="Calibri" w:hAnsi="Calibri" w:cs="Calibri"/>
                  <w:color w:val="000000"/>
                </w:rPr>
                <w:t>0.065</w:t>
              </w:r>
            </w:ins>
          </w:p>
        </w:tc>
        <w:tc>
          <w:tcPr>
            <w:tcW w:w="3240" w:type="dxa"/>
            <w:tcPrChange w:id="437" w:author="Emma Chandler" w:date="2021-07-31T09:41:00Z">
              <w:tcPr>
                <w:tcW w:w="1530" w:type="dxa"/>
              </w:tcPr>
            </w:tcPrChange>
          </w:tcPr>
          <w:p w14:paraId="4E206AAE" w14:textId="7727081A" w:rsidR="00C92912" w:rsidRPr="001447CE" w:rsidRDefault="001447CE" w:rsidP="001447CE">
            <w:pPr>
              <w:jc w:val="center"/>
              <w:rPr>
                <w:ins w:id="438" w:author="Emma Chandler" w:date="2021-07-31T08:19:00Z"/>
                <w:rFonts w:ascii="Calibri" w:hAnsi="Calibri" w:cs="Calibri"/>
                <w:color w:val="000000"/>
                <w:rPrChange w:id="439" w:author="Emma Chandler" w:date="2021-07-31T09:19:00Z">
                  <w:rPr>
                    <w:ins w:id="440" w:author="Emma Chandler" w:date="2021-07-31T08:19:00Z"/>
                    <w:sz w:val="24"/>
                    <w:szCs w:val="24"/>
                  </w:rPr>
                </w:rPrChange>
              </w:rPr>
            </w:pPr>
            <w:ins w:id="441" w:author="Emma Chandler" w:date="2021-07-31T09:19:00Z">
              <w:r>
                <w:rPr>
                  <w:rFonts w:ascii="Calibri" w:hAnsi="Calibri" w:cs="Calibri"/>
                  <w:color w:val="000000"/>
                </w:rPr>
                <w:t>-0.003</w:t>
              </w:r>
            </w:ins>
          </w:p>
        </w:tc>
      </w:tr>
      <w:tr w:rsidR="00C92912" w:rsidRPr="00283FF5" w14:paraId="2138C96A" w14:textId="77777777" w:rsidTr="00E67A52">
        <w:tblPrEx>
          <w:tblPrExChange w:id="442" w:author="Emma Chandler" w:date="2021-07-31T09:41:00Z">
            <w:tblPrEx>
              <w:tblW w:w="5935" w:type="dxa"/>
            </w:tblPrEx>
          </w:tblPrExChange>
        </w:tblPrEx>
        <w:trPr>
          <w:ins w:id="443" w:author="Emma Chandler" w:date="2021-07-31T08:19:00Z"/>
        </w:trPr>
        <w:tc>
          <w:tcPr>
            <w:tcW w:w="2880" w:type="dxa"/>
            <w:tcPrChange w:id="444" w:author="Emma Chandler" w:date="2021-07-31T09:41:00Z">
              <w:tcPr>
                <w:tcW w:w="2965" w:type="dxa"/>
                <w:gridSpan w:val="3"/>
              </w:tcPr>
            </w:tcPrChange>
          </w:tcPr>
          <w:p w14:paraId="5777CE5F" w14:textId="5197A91D" w:rsidR="00C92912" w:rsidRPr="00283FF5" w:rsidRDefault="00C92912" w:rsidP="00C92912">
            <w:pPr>
              <w:rPr>
                <w:ins w:id="445" w:author="Emma Chandler" w:date="2021-07-31T08:19:00Z"/>
                <w:i/>
                <w:iCs/>
                <w:sz w:val="24"/>
                <w:szCs w:val="24"/>
              </w:rPr>
            </w:pPr>
            <w:ins w:id="446" w:author="Emma Chandler" w:date="2021-07-31T08:20:00Z">
              <w:r w:rsidRPr="00283FF5">
                <w:rPr>
                  <w:i/>
                  <w:iCs/>
                  <w:sz w:val="24"/>
                  <w:szCs w:val="24"/>
                </w:rPr>
                <w:t>Anemone canadensis</w:t>
              </w:r>
            </w:ins>
          </w:p>
        </w:tc>
        <w:tc>
          <w:tcPr>
            <w:tcW w:w="3510" w:type="dxa"/>
            <w:tcPrChange w:id="447" w:author="Emma Chandler" w:date="2021-07-31T09:41:00Z">
              <w:tcPr>
                <w:tcW w:w="1440" w:type="dxa"/>
                <w:gridSpan w:val="2"/>
              </w:tcPr>
            </w:tcPrChange>
          </w:tcPr>
          <w:p w14:paraId="2A34E6F5" w14:textId="545FA8B4" w:rsidR="00C92912" w:rsidRDefault="001447CE" w:rsidP="00C92912">
            <w:pPr>
              <w:jc w:val="center"/>
              <w:rPr>
                <w:ins w:id="448" w:author="Emma Chandler" w:date="2021-07-31T08:19:00Z"/>
                <w:sz w:val="24"/>
                <w:szCs w:val="24"/>
              </w:rPr>
            </w:pPr>
            <w:ins w:id="449" w:author="Emma Chandler" w:date="2021-07-31T09:28:00Z">
              <w:r>
                <w:rPr>
                  <w:sz w:val="24"/>
                  <w:szCs w:val="24"/>
                </w:rPr>
                <w:t>0.002</w:t>
              </w:r>
            </w:ins>
          </w:p>
        </w:tc>
        <w:tc>
          <w:tcPr>
            <w:tcW w:w="3240" w:type="dxa"/>
            <w:tcPrChange w:id="450" w:author="Emma Chandler" w:date="2021-07-31T09:41:00Z">
              <w:tcPr>
                <w:tcW w:w="1530" w:type="dxa"/>
              </w:tcPr>
            </w:tcPrChange>
          </w:tcPr>
          <w:p w14:paraId="4A8D13AE" w14:textId="2554D6D1" w:rsidR="00C92912" w:rsidRDefault="001447CE" w:rsidP="00C92912">
            <w:pPr>
              <w:jc w:val="center"/>
              <w:rPr>
                <w:ins w:id="451" w:author="Emma Chandler" w:date="2021-07-31T08:19:00Z"/>
                <w:sz w:val="24"/>
                <w:szCs w:val="24"/>
              </w:rPr>
            </w:pPr>
            <w:ins w:id="452" w:author="Emma Chandler" w:date="2021-07-31T09:28:00Z">
              <w:r>
                <w:rPr>
                  <w:sz w:val="24"/>
                  <w:szCs w:val="24"/>
                </w:rPr>
                <w:t>-0.001</w:t>
              </w:r>
            </w:ins>
          </w:p>
        </w:tc>
      </w:tr>
      <w:tr w:rsidR="00C92912" w:rsidRPr="00283FF5" w14:paraId="00BFBC71" w14:textId="77777777" w:rsidTr="00E67A52">
        <w:tblPrEx>
          <w:tblPrExChange w:id="453" w:author="Emma Chandler" w:date="2021-07-31T09:41:00Z">
            <w:tblPrEx>
              <w:tblW w:w="5935" w:type="dxa"/>
            </w:tblPrEx>
          </w:tblPrExChange>
        </w:tblPrEx>
        <w:trPr>
          <w:ins w:id="454" w:author="Emma Chandler" w:date="2021-07-31T08:20:00Z"/>
        </w:trPr>
        <w:tc>
          <w:tcPr>
            <w:tcW w:w="2880" w:type="dxa"/>
            <w:tcPrChange w:id="455" w:author="Emma Chandler" w:date="2021-07-31T09:41:00Z">
              <w:tcPr>
                <w:tcW w:w="2965" w:type="dxa"/>
                <w:gridSpan w:val="3"/>
              </w:tcPr>
            </w:tcPrChange>
          </w:tcPr>
          <w:p w14:paraId="357BC847" w14:textId="56DC8C22" w:rsidR="00C92912" w:rsidRPr="00283FF5" w:rsidRDefault="00C92912" w:rsidP="00C92912">
            <w:pPr>
              <w:rPr>
                <w:ins w:id="456" w:author="Emma Chandler" w:date="2021-07-31T08:20:00Z"/>
                <w:i/>
                <w:iCs/>
                <w:sz w:val="24"/>
                <w:szCs w:val="24"/>
              </w:rPr>
            </w:pPr>
            <w:proofErr w:type="spellStart"/>
            <w:ins w:id="457" w:author="Emma Chandler" w:date="2021-07-31T08:20:00Z">
              <w:r w:rsidRPr="00283FF5">
                <w:rPr>
                  <w:i/>
                  <w:iCs/>
                  <w:sz w:val="24"/>
                  <w:szCs w:val="24"/>
                </w:rPr>
                <w:t>Oxytr</w:t>
              </w:r>
              <w:r>
                <w:rPr>
                  <w:i/>
                  <w:iCs/>
                  <w:sz w:val="24"/>
                  <w:szCs w:val="24"/>
                </w:rPr>
                <w:t>opis</w:t>
              </w:r>
              <w:proofErr w:type="spellEnd"/>
              <w:r w:rsidRPr="00283FF5">
                <w:rPr>
                  <w:i/>
                  <w:iCs/>
                  <w:sz w:val="24"/>
                  <w:szCs w:val="24"/>
                </w:rPr>
                <w:t xml:space="preserve"> </w:t>
              </w:r>
              <w:proofErr w:type="spellStart"/>
              <w:r w:rsidRPr="00283FF5">
                <w:rPr>
                  <w:i/>
                  <w:iCs/>
                  <w:sz w:val="24"/>
                  <w:szCs w:val="24"/>
                </w:rPr>
                <w:t>lambe</w:t>
              </w:r>
              <w:r>
                <w:rPr>
                  <w:i/>
                  <w:iCs/>
                  <w:sz w:val="24"/>
                  <w:szCs w:val="24"/>
                </w:rPr>
                <w:t>rtii</w:t>
              </w:r>
              <w:proofErr w:type="spellEnd"/>
            </w:ins>
          </w:p>
        </w:tc>
        <w:tc>
          <w:tcPr>
            <w:tcW w:w="3510" w:type="dxa"/>
            <w:tcPrChange w:id="458" w:author="Emma Chandler" w:date="2021-07-31T09:41:00Z">
              <w:tcPr>
                <w:tcW w:w="1440" w:type="dxa"/>
                <w:gridSpan w:val="2"/>
              </w:tcPr>
            </w:tcPrChange>
          </w:tcPr>
          <w:p w14:paraId="68BF143F" w14:textId="70ED9E9C" w:rsidR="00C92912" w:rsidRDefault="001447CE" w:rsidP="00C92912">
            <w:pPr>
              <w:jc w:val="center"/>
              <w:rPr>
                <w:ins w:id="459" w:author="Emma Chandler" w:date="2021-07-31T08:20:00Z"/>
                <w:sz w:val="24"/>
                <w:szCs w:val="24"/>
              </w:rPr>
            </w:pPr>
            <w:ins w:id="460" w:author="Emma Chandler" w:date="2021-07-31T09:28:00Z">
              <w:r>
                <w:rPr>
                  <w:sz w:val="24"/>
                  <w:szCs w:val="24"/>
                </w:rPr>
                <w:t>-0.514***</w:t>
              </w:r>
            </w:ins>
          </w:p>
        </w:tc>
        <w:tc>
          <w:tcPr>
            <w:tcW w:w="3240" w:type="dxa"/>
            <w:tcPrChange w:id="461" w:author="Emma Chandler" w:date="2021-07-31T09:41:00Z">
              <w:tcPr>
                <w:tcW w:w="1530" w:type="dxa"/>
              </w:tcPr>
            </w:tcPrChange>
          </w:tcPr>
          <w:p w14:paraId="0578A788" w14:textId="4208AB8E" w:rsidR="00C92912" w:rsidRDefault="001447CE" w:rsidP="00C92912">
            <w:pPr>
              <w:jc w:val="center"/>
              <w:rPr>
                <w:ins w:id="462" w:author="Emma Chandler" w:date="2021-07-31T08:20:00Z"/>
                <w:sz w:val="24"/>
                <w:szCs w:val="24"/>
              </w:rPr>
            </w:pPr>
            <w:ins w:id="463" w:author="Emma Chandler" w:date="2021-07-31T09:28:00Z">
              <w:r>
                <w:rPr>
                  <w:sz w:val="24"/>
                  <w:szCs w:val="24"/>
                </w:rPr>
                <w:t>0.067</w:t>
              </w:r>
            </w:ins>
          </w:p>
        </w:tc>
      </w:tr>
      <w:tr w:rsidR="00C92912" w:rsidRPr="00283FF5" w14:paraId="0A161B55" w14:textId="77777777" w:rsidTr="00E67A52">
        <w:tblPrEx>
          <w:tblPrExChange w:id="464" w:author="Emma Chandler" w:date="2021-07-31T09:41:00Z">
            <w:tblPrEx>
              <w:tblW w:w="5935" w:type="dxa"/>
            </w:tblPrEx>
          </w:tblPrExChange>
        </w:tblPrEx>
        <w:trPr>
          <w:ins w:id="465" w:author="Emma Chandler" w:date="2021-07-31T08:20:00Z"/>
        </w:trPr>
        <w:tc>
          <w:tcPr>
            <w:tcW w:w="2880" w:type="dxa"/>
            <w:tcPrChange w:id="466" w:author="Emma Chandler" w:date="2021-07-31T09:41:00Z">
              <w:tcPr>
                <w:tcW w:w="2965" w:type="dxa"/>
                <w:gridSpan w:val="3"/>
              </w:tcPr>
            </w:tcPrChange>
          </w:tcPr>
          <w:p w14:paraId="20DA5CC3" w14:textId="74B4DDDA" w:rsidR="00C92912" w:rsidRPr="00283FF5" w:rsidRDefault="00C92912" w:rsidP="00C92912">
            <w:pPr>
              <w:rPr>
                <w:ins w:id="467" w:author="Emma Chandler" w:date="2021-07-31T08:20:00Z"/>
                <w:i/>
                <w:iCs/>
                <w:sz w:val="24"/>
                <w:szCs w:val="24"/>
              </w:rPr>
            </w:pPr>
            <w:ins w:id="468" w:author="Emma Chandler" w:date="2021-07-31T08:20:00Z">
              <w:r w:rsidRPr="00283FF5">
                <w:rPr>
                  <w:i/>
                  <w:iCs/>
                  <w:sz w:val="24"/>
                  <w:szCs w:val="24"/>
                </w:rPr>
                <w:t>Penstemon grandifloras</w:t>
              </w:r>
            </w:ins>
          </w:p>
        </w:tc>
        <w:tc>
          <w:tcPr>
            <w:tcW w:w="3510" w:type="dxa"/>
            <w:tcPrChange w:id="469" w:author="Emma Chandler" w:date="2021-07-31T09:41:00Z">
              <w:tcPr>
                <w:tcW w:w="1440" w:type="dxa"/>
                <w:gridSpan w:val="2"/>
              </w:tcPr>
            </w:tcPrChange>
          </w:tcPr>
          <w:p w14:paraId="7425795B" w14:textId="24F9424F" w:rsidR="00C92912" w:rsidRDefault="00412BA3" w:rsidP="00C92912">
            <w:pPr>
              <w:jc w:val="center"/>
              <w:rPr>
                <w:ins w:id="470" w:author="Emma Chandler" w:date="2021-07-31T08:20:00Z"/>
                <w:sz w:val="24"/>
                <w:szCs w:val="24"/>
              </w:rPr>
            </w:pPr>
            <w:ins w:id="471" w:author="Emma Chandler" w:date="2021-07-31T09:29:00Z">
              <w:r>
                <w:rPr>
                  <w:sz w:val="24"/>
                  <w:szCs w:val="24"/>
                </w:rPr>
                <w:t>0.148</w:t>
              </w:r>
            </w:ins>
          </w:p>
        </w:tc>
        <w:tc>
          <w:tcPr>
            <w:tcW w:w="3240" w:type="dxa"/>
            <w:tcPrChange w:id="472" w:author="Emma Chandler" w:date="2021-07-31T09:41:00Z">
              <w:tcPr>
                <w:tcW w:w="1530" w:type="dxa"/>
              </w:tcPr>
            </w:tcPrChange>
          </w:tcPr>
          <w:p w14:paraId="5CAD9410" w14:textId="71DBD224" w:rsidR="00C92912" w:rsidRDefault="00412BA3" w:rsidP="00C92912">
            <w:pPr>
              <w:jc w:val="center"/>
              <w:rPr>
                <w:ins w:id="473" w:author="Emma Chandler" w:date="2021-07-31T08:20:00Z"/>
                <w:sz w:val="24"/>
                <w:szCs w:val="24"/>
              </w:rPr>
            </w:pPr>
            <w:ins w:id="474" w:author="Emma Chandler" w:date="2021-07-31T09:29:00Z">
              <w:r>
                <w:rPr>
                  <w:sz w:val="24"/>
                  <w:szCs w:val="24"/>
                </w:rPr>
                <w:t>-0.096</w:t>
              </w:r>
            </w:ins>
          </w:p>
        </w:tc>
      </w:tr>
      <w:tr w:rsidR="00C92912" w:rsidRPr="00283FF5" w14:paraId="6C527A3D" w14:textId="77777777" w:rsidTr="00E67A52">
        <w:tblPrEx>
          <w:tblPrExChange w:id="475" w:author="Emma Chandler" w:date="2021-07-31T09:41:00Z">
            <w:tblPrEx>
              <w:tblW w:w="5935" w:type="dxa"/>
            </w:tblPrEx>
          </w:tblPrExChange>
        </w:tblPrEx>
        <w:trPr>
          <w:ins w:id="476" w:author="Emma Chandler" w:date="2021-07-31T08:20:00Z"/>
        </w:trPr>
        <w:tc>
          <w:tcPr>
            <w:tcW w:w="2880" w:type="dxa"/>
            <w:tcPrChange w:id="477" w:author="Emma Chandler" w:date="2021-07-31T09:41:00Z">
              <w:tcPr>
                <w:tcW w:w="2965" w:type="dxa"/>
                <w:gridSpan w:val="3"/>
              </w:tcPr>
            </w:tcPrChange>
          </w:tcPr>
          <w:p w14:paraId="6D83F777" w14:textId="584DD114" w:rsidR="00C92912" w:rsidRPr="00283FF5" w:rsidRDefault="00C92912" w:rsidP="00C92912">
            <w:pPr>
              <w:rPr>
                <w:ins w:id="478" w:author="Emma Chandler" w:date="2021-07-31T08:20:00Z"/>
                <w:i/>
                <w:iCs/>
                <w:sz w:val="24"/>
                <w:szCs w:val="24"/>
              </w:rPr>
            </w:pPr>
            <w:ins w:id="479" w:author="Emma Chandler" w:date="2021-07-31T08:20:00Z">
              <w:r w:rsidRPr="00283FF5">
                <w:rPr>
                  <w:i/>
                  <w:iCs/>
                  <w:sz w:val="24"/>
                  <w:szCs w:val="24"/>
                </w:rPr>
                <w:t xml:space="preserve">Rosa </w:t>
              </w:r>
              <w:proofErr w:type="spellStart"/>
              <w:r w:rsidRPr="00283FF5">
                <w:rPr>
                  <w:i/>
                  <w:iCs/>
                  <w:sz w:val="24"/>
                  <w:szCs w:val="24"/>
                </w:rPr>
                <w:t>arkansana</w:t>
              </w:r>
              <w:proofErr w:type="spellEnd"/>
            </w:ins>
          </w:p>
        </w:tc>
        <w:tc>
          <w:tcPr>
            <w:tcW w:w="3510" w:type="dxa"/>
            <w:tcPrChange w:id="480" w:author="Emma Chandler" w:date="2021-07-31T09:41:00Z">
              <w:tcPr>
                <w:tcW w:w="1440" w:type="dxa"/>
                <w:gridSpan w:val="2"/>
              </w:tcPr>
            </w:tcPrChange>
          </w:tcPr>
          <w:p w14:paraId="7AB97B00" w14:textId="06E8393A" w:rsidR="00C92912" w:rsidRDefault="00412BA3" w:rsidP="00C92912">
            <w:pPr>
              <w:jc w:val="center"/>
              <w:rPr>
                <w:ins w:id="481" w:author="Emma Chandler" w:date="2021-07-31T08:20:00Z"/>
                <w:sz w:val="24"/>
                <w:szCs w:val="24"/>
              </w:rPr>
            </w:pPr>
            <w:ins w:id="482" w:author="Emma Chandler" w:date="2021-07-31T09:29:00Z">
              <w:r>
                <w:rPr>
                  <w:sz w:val="24"/>
                  <w:szCs w:val="24"/>
                </w:rPr>
                <w:t>0.342*</w:t>
              </w:r>
            </w:ins>
          </w:p>
        </w:tc>
        <w:tc>
          <w:tcPr>
            <w:tcW w:w="3240" w:type="dxa"/>
            <w:tcPrChange w:id="483" w:author="Emma Chandler" w:date="2021-07-31T09:41:00Z">
              <w:tcPr>
                <w:tcW w:w="1530" w:type="dxa"/>
              </w:tcPr>
            </w:tcPrChange>
          </w:tcPr>
          <w:p w14:paraId="38B0A90F" w14:textId="41315E69" w:rsidR="00C92912" w:rsidRDefault="00412BA3" w:rsidP="00C92912">
            <w:pPr>
              <w:jc w:val="center"/>
              <w:rPr>
                <w:ins w:id="484" w:author="Emma Chandler" w:date="2021-07-31T08:20:00Z"/>
                <w:sz w:val="24"/>
                <w:szCs w:val="24"/>
              </w:rPr>
            </w:pPr>
            <w:ins w:id="485" w:author="Emma Chandler" w:date="2021-07-31T09:29:00Z">
              <w:r>
                <w:rPr>
                  <w:sz w:val="24"/>
                  <w:szCs w:val="24"/>
                </w:rPr>
                <w:t>-0.126</w:t>
              </w:r>
            </w:ins>
          </w:p>
        </w:tc>
      </w:tr>
      <w:tr w:rsidR="00E67A52" w:rsidRPr="00283FF5" w14:paraId="6AD5471E" w14:textId="77777777" w:rsidTr="00E67A52">
        <w:tblPrEx>
          <w:tblPrExChange w:id="486" w:author="Emma Chandler" w:date="2021-07-31T09:41:00Z">
            <w:tblPrEx>
              <w:tblW w:w="5935" w:type="dxa"/>
            </w:tblPrEx>
          </w:tblPrExChange>
        </w:tblPrEx>
        <w:trPr>
          <w:ins w:id="487" w:author="Emma Chandler" w:date="2021-07-31T08:21:00Z"/>
        </w:trPr>
        <w:tc>
          <w:tcPr>
            <w:tcW w:w="2880" w:type="dxa"/>
            <w:tcPrChange w:id="488" w:author="Emma Chandler" w:date="2021-07-31T09:41:00Z">
              <w:tcPr>
                <w:tcW w:w="2965" w:type="dxa"/>
                <w:gridSpan w:val="3"/>
              </w:tcPr>
            </w:tcPrChange>
          </w:tcPr>
          <w:p w14:paraId="2DA236C3" w14:textId="2A6DA965" w:rsidR="00E67A52" w:rsidRPr="00283FF5" w:rsidRDefault="00E67A52" w:rsidP="00C92912">
            <w:pPr>
              <w:rPr>
                <w:ins w:id="489" w:author="Emma Chandler" w:date="2021-07-31T08:21:00Z"/>
                <w:i/>
                <w:iCs/>
                <w:sz w:val="24"/>
                <w:szCs w:val="24"/>
              </w:rPr>
            </w:pPr>
            <w:ins w:id="490" w:author="Emma Chandler" w:date="2021-07-31T09:43:00Z">
              <w:r w:rsidRPr="00283FF5">
                <w:rPr>
                  <w:i/>
                  <w:iCs/>
                  <w:sz w:val="24"/>
                  <w:szCs w:val="24"/>
                </w:rPr>
                <w:t xml:space="preserve">Penstemon </w:t>
              </w:r>
              <w:proofErr w:type="spellStart"/>
              <w:r w:rsidRPr="00283FF5">
                <w:rPr>
                  <w:i/>
                  <w:iCs/>
                  <w:sz w:val="24"/>
                  <w:szCs w:val="24"/>
                </w:rPr>
                <w:t>gracilis</w:t>
              </w:r>
            </w:ins>
            <w:proofErr w:type="spellEnd"/>
          </w:p>
        </w:tc>
        <w:tc>
          <w:tcPr>
            <w:tcW w:w="3510" w:type="dxa"/>
            <w:tcPrChange w:id="491" w:author="Emma Chandler" w:date="2021-07-31T09:41:00Z">
              <w:tcPr>
                <w:tcW w:w="1440" w:type="dxa"/>
                <w:gridSpan w:val="2"/>
              </w:tcPr>
            </w:tcPrChange>
          </w:tcPr>
          <w:p w14:paraId="431BB3AD" w14:textId="0FD79ED9" w:rsidR="00E67A52" w:rsidRDefault="00E67A52" w:rsidP="00C92912">
            <w:pPr>
              <w:jc w:val="center"/>
              <w:rPr>
                <w:ins w:id="492" w:author="Emma Chandler" w:date="2021-07-31T08:21:00Z"/>
                <w:sz w:val="24"/>
                <w:szCs w:val="24"/>
              </w:rPr>
            </w:pPr>
            <w:ins w:id="493" w:author="Emma Chandler" w:date="2021-07-31T09:43:00Z">
              <w:r>
                <w:rPr>
                  <w:sz w:val="24"/>
                  <w:szCs w:val="24"/>
                </w:rPr>
                <w:t>0.033</w:t>
              </w:r>
            </w:ins>
          </w:p>
        </w:tc>
        <w:tc>
          <w:tcPr>
            <w:tcW w:w="3240" w:type="dxa"/>
            <w:tcPrChange w:id="494" w:author="Emma Chandler" w:date="2021-07-31T09:41:00Z">
              <w:tcPr>
                <w:tcW w:w="1530" w:type="dxa"/>
              </w:tcPr>
            </w:tcPrChange>
          </w:tcPr>
          <w:p w14:paraId="18C8CFB6" w14:textId="7B8271A8" w:rsidR="00E67A52" w:rsidRDefault="00E67A52" w:rsidP="00C92912">
            <w:pPr>
              <w:jc w:val="center"/>
              <w:rPr>
                <w:ins w:id="495" w:author="Emma Chandler" w:date="2021-07-31T08:21:00Z"/>
                <w:sz w:val="24"/>
                <w:szCs w:val="24"/>
              </w:rPr>
            </w:pPr>
            <w:ins w:id="496" w:author="Emma Chandler" w:date="2021-07-31T09:43:00Z">
              <w:r>
                <w:rPr>
                  <w:sz w:val="24"/>
                  <w:szCs w:val="24"/>
                </w:rPr>
                <w:t>-0.014</w:t>
              </w:r>
            </w:ins>
          </w:p>
        </w:tc>
      </w:tr>
      <w:tr w:rsidR="00E67A52" w:rsidRPr="00283FF5" w14:paraId="66275DDB" w14:textId="77777777" w:rsidTr="00E67A52">
        <w:tblPrEx>
          <w:tblPrExChange w:id="497" w:author="Emma Chandler" w:date="2021-07-31T09:41:00Z">
            <w:tblPrEx>
              <w:tblW w:w="5935" w:type="dxa"/>
            </w:tblPrEx>
          </w:tblPrExChange>
        </w:tblPrEx>
        <w:trPr>
          <w:ins w:id="498" w:author="Emma Chandler" w:date="2021-07-31T08:21:00Z"/>
        </w:trPr>
        <w:tc>
          <w:tcPr>
            <w:tcW w:w="2880" w:type="dxa"/>
            <w:tcPrChange w:id="499" w:author="Emma Chandler" w:date="2021-07-31T09:41:00Z">
              <w:tcPr>
                <w:tcW w:w="2965" w:type="dxa"/>
                <w:gridSpan w:val="3"/>
              </w:tcPr>
            </w:tcPrChange>
          </w:tcPr>
          <w:p w14:paraId="0E3C7634" w14:textId="38B63EC1" w:rsidR="00E67A52" w:rsidRPr="00283FF5" w:rsidRDefault="00E67A52" w:rsidP="00C92912">
            <w:pPr>
              <w:rPr>
                <w:ins w:id="500" w:author="Emma Chandler" w:date="2021-07-31T08:21:00Z"/>
                <w:i/>
                <w:iCs/>
                <w:sz w:val="24"/>
                <w:szCs w:val="24"/>
              </w:rPr>
            </w:pPr>
            <w:ins w:id="501" w:author="Emma Chandler" w:date="2021-07-31T09:43:00Z">
              <w:r w:rsidRPr="00283FF5">
                <w:rPr>
                  <w:i/>
                  <w:iCs/>
                  <w:sz w:val="24"/>
                  <w:szCs w:val="24"/>
                </w:rPr>
                <w:t>Zigadenus elegans</w:t>
              </w:r>
            </w:ins>
          </w:p>
        </w:tc>
        <w:tc>
          <w:tcPr>
            <w:tcW w:w="3510" w:type="dxa"/>
            <w:tcPrChange w:id="502" w:author="Emma Chandler" w:date="2021-07-31T09:41:00Z">
              <w:tcPr>
                <w:tcW w:w="1440" w:type="dxa"/>
                <w:gridSpan w:val="2"/>
              </w:tcPr>
            </w:tcPrChange>
          </w:tcPr>
          <w:p w14:paraId="408F6D60" w14:textId="34A46B96" w:rsidR="00E67A52" w:rsidRDefault="00E67A52" w:rsidP="00C92912">
            <w:pPr>
              <w:jc w:val="center"/>
              <w:rPr>
                <w:ins w:id="503" w:author="Emma Chandler" w:date="2021-07-31T08:21:00Z"/>
                <w:sz w:val="24"/>
                <w:szCs w:val="24"/>
              </w:rPr>
            </w:pPr>
            <w:ins w:id="504" w:author="Emma Chandler" w:date="2021-07-31T09:43:00Z">
              <w:r>
                <w:rPr>
                  <w:sz w:val="24"/>
                  <w:szCs w:val="24"/>
                </w:rPr>
                <w:t>0.201</w:t>
              </w:r>
            </w:ins>
          </w:p>
        </w:tc>
        <w:tc>
          <w:tcPr>
            <w:tcW w:w="3240" w:type="dxa"/>
            <w:tcPrChange w:id="505" w:author="Emma Chandler" w:date="2021-07-31T09:41:00Z">
              <w:tcPr>
                <w:tcW w:w="1530" w:type="dxa"/>
              </w:tcPr>
            </w:tcPrChange>
          </w:tcPr>
          <w:p w14:paraId="5963D676" w14:textId="57FD29F5" w:rsidR="00E67A52" w:rsidRDefault="00E67A52" w:rsidP="00C92912">
            <w:pPr>
              <w:jc w:val="center"/>
              <w:rPr>
                <w:ins w:id="506" w:author="Emma Chandler" w:date="2021-07-31T08:21:00Z"/>
                <w:sz w:val="24"/>
                <w:szCs w:val="24"/>
              </w:rPr>
            </w:pPr>
            <w:ins w:id="507" w:author="Emma Chandler" w:date="2021-07-31T09:43:00Z">
              <w:r>
                <w:rPr>
                  <w:sz w:val="24"/>
                  <w:szCs w:val="24"/>
                </w:rPr>
                <w:t>-0.06</w:t>
              </w:r>
            </w:ins>
          </w:p>
        </w:tc>
      </w:tr>
      <w:tr w:rsidR="00E67A52" w:rsidRPr="00283FF5" w14:paraId="02F46126" w14:textId="77777777" w:rsidTr="00E67A52">
        <w:tblPrEx>
          <w:tblPrExChange w:id="508" w:author="Emma Chandler" w:date="2021-07-31T09:41:00Z">
            <w:tblPrEx>
              <w:tblW w:w="5935" w:type="dxa"/>
            </w:tblPrEx>
          </w:tblPrExChange>
        </w:tblPrEx>
        <w:trPr>
          <w:ins w:id="509" w:author="Emma Chandler" w:date="2021-07-31T08:21:00Z"/>
        </w:trPr>
        <w:tc>
          <w:tcPr>
            <w:tcW w:w="2880" w:type="dxa"/>
            <w:tcPrChange w:id="510" w:author="Emma Chandler" w:date="2021-07-31T09:41:00Z">
              <w:tcPr>
                <w:tcW w:w="2965" w:type="dxa"/>
                <w:gridSpan w:val="3"/>
              </w:tcPr>
            </w:tcPrChange>
          </w:tcPr>
          <w:p w14:paraId="0DF28F71" w14:textId="6A81DDAF" w:rsidR="00E67A52" w:rsidRPr="00283FF5" w:rsidRDefault="00E67A52" w:rsidP="00C92912">
            <w:pPr>
              <w:rPr>
                <w:ins w:id="511" w:author="Emma Chandler" w:date="2021-07-31T08:21:00Z"/>
                <w:i/>
                <w:iCs/>
                <w:sz w:val="24"/>
                <w:szCs w:val="24"/>
              </w:rPr>
            </w:pPr>
            <w:ins w:id="512" w:author="Emma Chandler" w:date="2021-07-31T09:43:00Z">
              <w:r>
                <w:rPr>
                  <w:i/>
                  <w:iCs/>
                  <w:sz w:val="24"/>
                  <w:szCs w:val="24"/>
                </w:rPr>
                <w:t xml:space="preserve">Amorpha </w:t>
              </w:r>
              <w:proofErr w:type="spellStart"/>
              <w:r>
                <w:rPr>
                  <w:i/>
                  <w:iCs/>
                  <w:sz w:val="24"/>
                  <w:szCs w:val="24"/>
                </w:rPr>
                <w:t>canescens</w:t>
              </w:r>
            </w:ins>
            <w:proofErr w:type="spellEnd"/>
          </w:p>
        </w:tc>
        <w:tc>
          <w:tcPr>
            <w:tcW w:w="3510" w:type="dxa"/>
            <w:tcPrChange w:id="513" w:author="Emma Chandler" w:date="2021-07-31T09:41:00Z">
              <w:tcPr>
                <w:tcW w:w="1440" w:type="dxa"/>
                <w:gridSpan w:val="2"/>
              </w:tcPr>
            </w:tcPrChange>
          </w:tcPr>
          <w:p w14:paraId="2D75A5CA" w14:textId="2A98E527" w:rsidR="00E67A52" w:rsidRDefault="00E67A52" w:rsidP="00C92912">
            <w:pPr>
              <w:jc w:val="center"/>
              <w:rPr>
                <w:ins w:id="514" w:author="Emma Chandler" w:date="2021-07-31T08:21:00Z"/>
                <w:sz w:val="24"/>
                <w:szCs w:val="24"/>
              </w:rPr>
            </w:pPr>
            <w:ins w:id="515" w:author="Emma Chandler" w:date="2021-07-31T09:43:00Z">
              <w:r>
                <w:rPr>
                  <w:sz w:val="24"/>
                  <w:szCs w:val="24"/>
                </w:rPr>
                <w:t>-0.548**</w:t>
              </w:r>
            </w:ins>
          </w:p>
        </w:tc>
        <w:tc>
          <w:tcPr>
            <w:tcW w:w="3240" w:type="dxa"/>
            <w:tcPrChange w:id="516" w:author="Emma Chandler" w:date="2021-07-31T09:41:00Z">
              <w:tcPr>
                <w:tcW w:w="1530" w:type="dxa"/>
              </w:tcPr>
            </w:tcPrChange>
          </w:tcPr>
          <w:p w14:paraId="1565F1A7" w14:textId="62B7540C" w:rsidR="00E67A52" w:rsidRDefault="00E67A52" w:rsidP="00C92912">
            <w:pPr>
              <w:jc w:val="center"/>
              <w:rPr>
                <w:ins w:id="517" w:author="Emma Chandler" w:date="2021-07-31T08:21:00Z"/>
                <w:sz w:val="24"/>
                <w:szCs w:val="24"/>
              </w:rPr>
            </w:pPr>
            <w:ins w:id="518" w:author="Emma Chandler" w:date="2021-07-31T09:43:00Z">
              <w:r>
                <w:rPr>
                  <w:sz w:val="24"/>
                  <w:szCs w:val="24"/>
                </w:rPr>
                <w:t>0.088</w:t>
              </w:r>
            </w:ins>
          </w:p>
        </w:tc>
      </w:tr>
      <w:tr w:rsidR="00E67A52" w:rsidRPr="00283FF5" w14:paraId="6A707462" w14:textId="77777777" w:rsidTr="00E67A52">
        <w:tblPrEx>
          <w:tblPrExChange w:id="519" w:author="Emma Chandler" w:date="2021-07-31T09:41:00Z">
            <w:tblPrEx>
              <w:tblW w:w="5935" w:type="dxa"/>
            </w:tblPrEx>
          </w:tblPrExChange>
        </w:tblPrEx>
        <w:trPr>
          <w:ins w:id="520" w:author="Emma Chandler" w:date="2021-07-31T08:21:00Z"/>
        </w:trPr>
        <w:tc>
          <w:tcPr>
            <w:tcW w:w="2880" w:type="dxa"/>
            <w:tcPrChange w:id="521" w:author="Emma Chandler" w:date="2021-07-31T09:41:00Z">
              <w:tcPr>
                <w:tcW w:w="2965" w:type="dxa"/>
                <w:gridSpan w:val="3"/>
              </w:tcPr>
            </w:tcPrChange>
          </w:tcPr>
          <w:p w14:paraId="3A4765BA" w14:textId="2591FA96" w:rsidR="00E67A52" w:rsidRPr="00283FF5" w:rsidRDefault="00E67A52" w:rsidP="00C92912">
            <w:pPr>
              <w:rPr>
                <w:ins w:id="522" w:author="Emma Chandler" w:date="2021-07-31T08:21:00Z"/>
                <w:i/>
                <w:iCs/>
                <w:sz w:val="24"/>
                <w:szCs w:val="24"/>
              </w:rPr>
            </w:pPr>
            <w:ins w:id="523" w:author="Emma Chandler" w:date="2021-07-31T09:43:00Z">
              <w:r>
                <w:rPr>
                  <w:i/>
                  <w:iCs/>
                  <w:sz w:val="24"/>
                  <w:szCs w:val="24"/>
                </w:rPr>
                <w:t>Campanula rotundifolia</w:t>
              </w:r>
            </w:ins>
          </w:p>
        </w:tc>
        <w:tc>
          <w:tcPr>
            <w:tcW w:w="3510" w:type="dxa"/>
            <w:tcPrChange w:id="524" w:author="Emma Chandler" w:date="2021-07-31T09:41:00Z">
              <w:tcPr>
                <w:tcW w:w="1440" w:type="dxa"/>
                <w:gridSpan w:val="2"/>
              </w:tcPr>
            </w:tcPrChange>
          </w:tcPr>
          <w:p w14:paraId="601676B2" w14:textId="7D12A507" w:rsidR="00E67A52" w:rsidRDefault="00E67A52" w:rsidP="00C92912">
            <w:pPr>
              <w:jc w:val="center"/>
              <w:rPr>
                <w:ins w:id="525" w:author="Emma Chandler" w:date="2021-07-31T08:21:00Z"/>
                <w:sz w:val="24"/>
                <w:szCs w:val="24"/>
              </w:rPr>
            </w:pPr>
            <w:ins w:id="526" w:author="Emma Chandler" w:date="2021-07-31T09:43:00Z">
              <w:r>
                <w:rPr>
                  <w:sz w:val="24"/>
                  <w:szCs w:val="24"/>
                </w:rPr>
                <w:t>-0.146</w:t>
              </w:r>
            </w:ins>
          </w:p>
        </w:tc>
        <w:tc>
          <w:tcPr>
            <w:tcW w:w="3240" w:type="dxa"/>
            <w:tcPrChange w:id="527" w:author="Emma Chandler" w:date="2021-07-31T09:41:00Z">
              <w:tcPr>
                <w:tcW w:w="1530" w:type="dxa"/>
              </w:tcPr>
            </w:tcPrChange>
          </w:tcPr>
          <w:p w14:paraId="58D47A9B" w14:textId="154733BE" w:rsidR="00E67A52" w:rsidRDefault="00E67A52" w:rsidP="00C92912">
            <w:pPr>
              <w:jc w:val="center"/>
              <w:rPr>
                <w:ins w:id="528" w:author="Emma Chandler" w:date="2021-07-31T08:21:00Z"/>
                <w:sz w:val="24"/>
                <w:szCs w:val="24"/>
              </w:rPr>
            </w:pPr>
            <w:ins w:id="529" w:author="Emma Chandler" w:date="2021-07-31T09:43:00Z">
              <w:r>
                <w:rPr>
                  <w:sz w:val="24"/>
                  <w:szCs w:val="24"/>
                </w:rPr>
                <w:t>0.049</w:t>
              </w:r>
            </w:ins>
          </w:p>
        </w:tc>
      </w:tr>
      <w:tr w:rsidR="00E67A52" w:rsidRPr="00283FF5" w14:paraId="2035685E" w14:textId="77777777" w:rsidTr="00E67A52">
        <w:tblPrEx>
          <w:tblPrExChange w:id="530" w:author="Emma Chandler" w:date="2021-07-31T09:41:00Z">
            <w:tblPrEx>
              <w:tblW w:w="5935" w:type="dxa"/>
            </w:tblPrEx>
          </w:tblPrExChange>
        </w:tblPrEx>
        <w:trPr>
          <w:ins w:id="531" w:author="Emma Chandler" w:date="2021-07-31T08:22:00Z"/>
        </w:trPr>
        <w:tc>
          <w:tcPr>
            <w:tcW w:w="2880" w:type="dxa"/>
            <w:tcPrChange w:id="532" w:author="Emma Chandler" w:date="2021-07-31T09:41:00Z">
              <w:tcPr>
                <w:tcW w:w="2965" w:type="dxa"/>
                <w:gridSpan w:val="3"/>
              </w:tcPr>
            </w:tcPrChange>
          </w:tcPr>
          <w:p w14:paraId="04613F8E" w14:textId="6AB1CA12" w:rsidR="00E67A52" w:rsidRPr="00283FF5" w:rsidRDefault="00E67A52" w:rsidP="00C92912">
            <w:pPr>
              <w:rPr>
                <w:ins w:id="533" w:author="Emma Chandler" w:date="2021-07-31T08:22:00Z"/>
                <w:i/>
                <w:iCs/>
                <w:sz w:val="24"/>
                <w:szCs w:val="24"/>
              </w:rPr>
            </w:pPr>
            <w:ins w:id="534" w:author="Emma Chandler" w:date="2021-07-31T09:43:00Z">
              <w:r w:rsidRPr="00283FF5">
                <w:rPr>
                  <w:i/>
                  <w:iCs/>
                  <w:sz w:val="24"/>
                  <w:szCs w:val="24"/>
                </w:rPr>
                <w:t xml:space="preserve">Oenothera </w:t>
              </w:r>
              <w:proofErr w:type="spellStart"/>
              <w:r w:rsidRPr="00283FF5">
                <w:rPr>
                  <w:i/>
                  <w:iCs/>
                  <w:sz w:val="24"/>
                  <w:szCs w:val="24"/>
                </w:rPr>
                <w:t>nuttallii</w:t>
              </w:r>
            </w:ins>
            <w:proofErr w:type="spellEnd"/>
          </w:p>
        </w:tc>
        <w:tc>
          <w:tcPr>
            <w:tcW w:w="3510" w:type="dxa"/>
            <w:tcPrChange w:id="535" w:author="Emma Chandler" w:date="2021-07-31T09:41:00Z">
              <w:tcPr>
                <w:tcW w:w="1440" w:type="dxa"/>
                <w:gridSpan w:val="2"/>
              </w:tcPr>
            </w:tcPrChange>
          </w:tcPr>
          <w:p w14:paraId="21CFCCFB" w14:textId="2794A439" w:rsidR="00E67A52" w:rsidRDefault="00E67A52" w:rsidP="00C92912">
            <w:pPr>
              <w:jc w:val="center"/>
              <w:rPr>
                <w:ins w:id="536" w:author="Emma Chandler" w:date="2021-07-31T08:22:00Z"/>
                <w:sz w:val="24"/>
                <w:szCs w:val="24"/>
              </w:rPr>
            </w:pPr>
            <w:ins w:id="537" w:author="Emma Chandler" w:date="2021-07-31T09:43:00Z">
              <w:r>
                <w:rPr>
                  <w:sz w:val="24"/>
                  <w:szCs w:val="24"/>
                </w:rPr>
                <w:t>0.224</w:t>
              </w:r>
            </w:ins>
          </w:p>
        </w:tc>
        <w:tc>
          <w:tcPr>
            <w:tcW w:w="3240" w:type="dxa"/>
            <w:tcPrChange w:id="538" w:author="Emma Chandler" w:date="2021-07-31T09:41:00Z">
              <w:tcPr>
                <w:tcW w:w="1530" w:type="dxa"/>
              </w:tcPr>
            </w:tcPrChange>
          </w:tcPr>
          <w:p w14:paraId="3BF77AF9" w14:textId="4A517E00" w:rsidR="00E67A52" w:rsidRDefault="00E67A52" w:rsidP="00C92912">
            <w:pPr>
              <w:jc w:val="center"/>
              <w:rPr>
                <w:ins w:id="539" w:author="Emma Chandler" w:date="2021-07-31T08:22:00Z"/>
                <w:sz w:val="24"/>
                <w:szCs w:val="24"/>
              </w:rPr>
            </w:pPr>
            <w:ins w:id="540" w:author="Emma Chandler" w:date="2021-07-31T09:43:00Z">
              <w:r>
                <w:rPr>
                  <w:sz w:val="24"/>
                  <w:szCs w:val="24"/>
                </w:rPr>
                <w:t>-0.182</w:t>
              </w:r>
            </w:ins>
          </w:p>
        </w:tc>
      </w:tr>
    </w:tbl>
    <w:p w14:paraId="443329AD" w14:textId="77777777" w:rsidR="00B222E4" w:rsidRDefault="00B222E4" w:rsidP="00B222E4">
      <w:pPr>
        <w:tabs>
          <w:tab w:val="left" w:pos="810"/>
        </w:tabs>
        <w:spacing w:before="240" w:line="240" w:lineRule="auto"/>
        <w:rPr>
          <w:ins w:id="541" w:author="Emma Chandler" w:date="2021-07-31T11:47:00Z"/>
          <w:sz w:val="24"/>
          <w:szCs w:val="24"/>
        </w:rPr>
      </w:pPr>
      <w:ins w:id="542" w:author="Emma Chandler" w:date="2021-07-31T11:47:00Z">
        <w:r>
          <w:rPr>
            <w:sz w:val="24"/>
            <w:szCs w:val="24"/>
          </w:rPr>
          <w:br w:type="page"/>
        </w:r>
      </w:ins>
    </w:p>
    <w:p w14:paraId="40FB81FC" w14:textId="7C3E3250" w:rsidR="00412BA3" w:rsidRPr="00B222E4" w:rsidRDefault="00B222E4">
      <w:pPr>
        <w:tabs>
          <w:tab w:val="left" w:pos="810"/>
        </w:tabs>
        <w:spacing w:before="240" w:line="240" w:lineRule="auto"/>
        <w:rPr>
          <w:ins w:id="543" w:author="Emma Chandler" w:date="2021-07-31T09:33:00Z"/>
          <w:sz w:val="24"/>
          <w:szCs w:val="24"/>
          <w:rPrChange w:id="544" w:author="Emma Chandler" w:date="2021-07-31T11:44:00Z">
            <w:rPr>
              <w:ins w:id="545" w:author="Emma Chandler" w:date="2021-07-31T09:33:00Z"/>
              <w:b/>
              <w:bCs/>
              <w:sz w:val="24"/>
              <w:szCs w:val="24"/>
            </w:rPr>
          </w:rPrChange>
        </w:rPr>
        <w:pPrChange w:id="546" w:author="Emma Chandler" w:date="2021-07-31T11:47:00Z">
          <w:pPr>
            <w:tabs>
              <w:tab w:val="left" w:pos="810"/>
            </w:tabs>
            <w:spacing w:before="240" w:line="480" w:lineRule="auto"/>
          </w:pPr>
        </w:pPrChange>
      </w:pPr>
      <w:ins w:id="547" w:author="Emma Chandler" w:date="2021-07-31T11:42:00Z">
        <w:r>
          <w:rPr>
            <w:sz w:val="24"/>
            <w:szCs w:val="24"/>
          </w:rPr>
          <w:lastRenderedPageBreak/>
          <w:t xml:space="preserve">Table </w:t>
        </w:r>
      </w:ins>
      <w:ins w:id="548" w:author="Emma Chandler" w:date="2021-07-31T20:57:00Z">
        <w:r w:rsidR="00FA1A54">
          <w:rPr>
            <w:sz w:val="24"/>
            <w:szCs w:val="24"/>
          </w:rPr>
          <w:t>3</w:t>
        </w:r>
      </w:ins>
      <w:ins w:id="549" w:author="Emma Chandler" w:date="2021-07-31T11:42:00Z">
        <w:r>
          <w:rPr>
            <w:sz w:val="24"/>
            <w:szCs w:val="24"/>
          </w:rPr>
          <w:t>.</w:t>
        </w:r>
      </w:ins>
      <w:ins w:id="550" w:author="Emma Chandler" w:date="2021-07-31T11:43:00Z">
        <w:r>
          <w:rPr>
            <w:sz w:val="24"/>
            <w:szCs w:val="24"/>
          </w:rPr>
          <w:t xml:space="preserve"> Goodness of fit values </w:t>
        </w:r>
      </w:ins>
      <w:ins w:id="551" w:author="Emma Chandler" w:date="2021-07-31T11:44:00Z">
        <w:r>
          <w:rPr>
            <w:sz w:val="24"/>
            <w:szCs w:val="24"/>
          </w:rPr>
          <w:t>for each model. A</w:t>
        </w:r>
      </w:ins>
      <w:ins w:id="552" w:author="Emma Chandler" w:date="2021-07-31T11:46:00Z">
        <w:r>
          <w:rPr>
            <w:sz w:val="24"/>
            <w:szCs w:val="24"/>
          </w:rPr>
          <w:t>n</w:t>
        </w:r>
      </w:ins>
      <w:ins w:id="553" w:author="Emma Chandler" w:date="2021-07-31T11:47:00Z">
        <w:r>
          <w:rPr>
            <w:sz w:val="24"/>
            <w:szCs w:val="24"/>
          </w:rPr>
          <w:t xml:space="preserve"> asterisk</w:t>
        </w:r>
      </w:ins>
      <w:ins w:id="554" w:author="Emma Chandler" w:date="2021-07-31T11:44:00Z">
        <w:r>
          <w:rPr>
            <w:sz w:val="24"/>
            <w:szCs w:val="24"/>
          </w:rPr>
          <w:t xml:space="preserve"> </w:t>
        </w:r>
        <w:proofErr w:type="gramStart"/>
        <w:r>
          <w:rPr>
            <w:sz w:val="24"/>
            <w:szCs w:val="24"/>
          </w:rPr>
          <w:t>indicate</w:t>
        </w:r>
        <w:proofErr w:type="gramEnd"/>
        <w:r>
          <w:rPr>
            <w:sz w:val="24"/>
            <w:szCs w:val="24"/>
          </w:rPr>
          <w:t xml:space="preserve"> </w:t>
        </w:r>
      </w:ins>
      <w:ins w:id="555" w:author="Emma Chandler" w:date="2021-07-31T11:46:00Z">
        <w:r>
          <w:rPr>
            <w:sz w:val="24"/>
            <w:szCs w:val="24"/>
          </w:rPr>
          <w:t xml:space="preserve">a </w:t>
        </w:r>
      </w:ins>
      <w:ins w:id="556" w:author="Emma Chandler" w:date="2021-07-31T11:44:00Z">
        <w:r>
          <w:rPr>
            <w:sz w:val="24"/>
            <w:szCs w:val="24"/>
          </w:rPr>
          <w:t>good fit (</w:t>
        </w:r>
        <w:r>
          <w:rPr>
            <w:rFonts w:cs="Times New Roman"/>
            <w:sz w:val="24"/>
            <w:szCs w:val="24"/>
          </w:rPr>
          <w:t>Χ</w:t>
        </w:r>
        <w:r>
          <w:rPr>
            <w:sz w:val="24"/>
            <w:szCs w:val="24"/>
            <w:vertAlign w:val="superscript"/>
          </w:rPr>
          <w:t>2</w:t>
        </w:r>
        <w:r>
          <w:rPr>
            <w:sz w:val="24"/>
            <w:szCs w:val="24"/>
          </w:rPr>
          <w:t xml:space="preserve"> p-value &gt; 0.0</w:t>
        </w:r>
      </w:ins>
      <w:ins w:id="557" w:author="Emma Chandler" w:date="2021-07-31T11:45:00Z">
        <w:r>
          <w:rPr>
            <w:sz w:val="24"/>
            <w:szCs w:val="24"/>
          </w:rPr>
          <w:t>5 and CFI &gt; 0.95).</w:t>
        </w:r>
      </w:ins>
    </w:p>
    <w:tbl>
      <w:tblPr>
        <w:tblStyle w:val="TableGrid"/>
        <w:tblW w:w="9715" w:type="dxa"/>
        <w:tblLayout w:type="fixed"/>
        <w:tblLook w:val="04A0" w:firstRow="1" w:lastRow="0" w:firstColumn="1" w:lastColumn="0" w:noHBand="0" w:noVBand="1"/>
      </w:tblPr>
      <w:tblGrid>
        <w:gridCol w:w="2965"/>
        <w:gridCol w:w="3510"/>
        <w:gridCol w:w="3240"/>
      </w:tblGrid>
      <w:tr w:rsidR="00412BA3" w:rsidRPr="00627B9E" w14:paraId="7A921F08" w14:textId="77777777" w:rsidTr="00FD6FC7">
        <w:trPr>
          <w:ins w:id="558" w:author="Emma Chandler" w:date="2021-07-31T09:34:00Z"/>
        </w:trPr>
        <w:tc>
          <w:tcPr>
            <w:tcW w:w="2965" w:type="dxa"/>
          </w:tcPr>
          <w:p w14:paraId="5B107FBB" w14:textId="77777777" w:rsidR="00412BA3" w:rsidRPr="00627B9E" w:rsidRDefault="00412BA3" w:rsidP="00FD6FC7">
            <w:pPr>
              <w:jc w:val="center"/>
              <w:rPr>
                <w:ins w:id="559" w:author="Emma Chandler" w:date="2021-07-31T09:34:00Z"/>
                <w:sz w:val="24"/>
                <w:szCs w:val="24"/>
              </w:rPr>
            </w:pPr>
            <w:ins w:id="560" w:author="Emma Chandler" w:date="2021-07-31T09:34:00Z">
              <w:r w:rsidRPr="00627B9E">
                <w:rPr>
                  <w:sz w:val="24"/>
                  <w:szCs w:val="24"/>
                </w:rPr>
                <w:t>Species</w:t>
              </w:r>
            </w:ins>
          </w:p>
        </w:tc>
        <w:tc>
          <w:tcPr>
            <w:tcW w:w="3510" w:type="dxa"/>
          </w:tcPr>
          <w:p w14:paraId="2300FF8E" w14:textId="65CD2176" w:rsidR="00412BA3" w:rsidRPr="00412BA3" w:rsidRDefault="00412BA3" w:rsidP="00FD6FC7">
            <w:pPr>
              <w:jc w:val="center"/>
              <w:rPr>
                <w:ins w:id="561" w:author="Emma Chandler" w:date="2021-07-31T09:34:00Z"/>
                <w:sz w:val="24"/>
                <w:szCs w:val="24"/>
              </w:rPr>
            </w:pPr>
            <w:ins w:id="562" w:author="Emma Chandler" w:date="2021-07-31T09:35:00Z">
              <w:r>
                <w:rPr>
                  <w:rFonts w:cs="Times New Roman"/>
                  <w:sz w:val="24"/>
                  <w:szCs w:val="24"/>
                </w:rPr>
                <w:t>p-value for Χ</w:t>
              </w:r>
              <w:r>
                <w:rPr>
                  <w:sz w:val="24"/>
                  <w:szCs w:val="24"/>
                  <w:vertAlign w:val="superscript"/>
                </w:rPr>
                <w:t>2</w:t>
              </w:r>
              <w:r>
                <w:rPr>
                  <w:sz w:val="24"/>
                  <w:szCs w:val="24"/>
                </w:rPr>
                <w:t xml:space="preserve"> test</w:t>
              </w:r>
            </w:ins>
          </w:p>
        </w:tc>
        <w:tc>
          <w:tcPr>
            <w:tcW w:w="3240" w:type="dxa"/>
          </w:tcPr>
          <w:p w14:paraId="78589D29" w14:textId="53703134" w:rsidR="00412BA3" w:rsidRPr="00627B9E" w:rsidRDefault="00412BA3" w:rsidP="00FD6FC7">
            <w:pPr>
              <w:jc w:val="center"/>
              <w:rPr>
                <w:ins w:id="563" w:author="Emma Chandler" w:date="2021-07-31T09:34:00Z"/>
                <w:sz w:val="24"/>
                <w:szCs w:val="24"/>
              </w:rPr>
            </w:pPr>
            <w:ins w:id="564" w:author="Emma Chandler" w:date="2021-07-31T09:35:00Z">
              <w:r>
                <w:rPr>
                  <w:sz w:val="24"/>
                  <w:szCs w:val="24"/>
                </w:rPr>
                <w:t>CFI</w:t>
              </w:r>
            </w:ins>
          </w:p>
        </w:tc>
      </w:tr>
      <w:tr w:rsidR="00412BA3" w:rsidRPr="00627B9E" w14:paraId="6A6DF13C" w14:textId="77777777" w:rsidTr="00FD6FC7">
        <w:trPr>
          <w:ins w:id="565" w:author="Emma Chandler" w:date="2021-07-31T09:34:00Z"/>
        </w:trPr>
        <w:tc>
          <w:tcPr>
            <w:tcW w:w="2965" w:type="dxa"/>
          </w:tcPr>
          <w:p w14:paraId="52BD80E6" w14:textId="77777777" w:rsidR="00412BA3" w:rsidRPr="00FD6FC7" w:rsidRDefault="00412BA3" w:rsidP="00FD6FC7">
            <w:pPr>
              <w:rPr>
                <w:ins w:id="566" w:author="Emma Chandler" w:date="2021-07-31T09:34:00Z"/>
                <w:i/>
                <w:iCs/>
                <w:sz w:val="24"/>
                <w:szCs w:val="24"/>
              </w:rPr>
            </w:pPr>
            <w:ins w:id="567" w:author="Emma Chandler" w:date="2021-07-31T09:34:00Z">
              <w:r>
                <w:rPr>
                  <w:i/>
                  <w:iCs/>
                  <w:sz w:val="24"/>
                  <w:szCs w:val="24"/>
                </w:rPr>
                <w:t>Anemone patens</w:t>
              </w:r>
            </w:ins>
          </w:p>
        </w:tc>
        <w:tc>
          <w:tcPr>
            <w:tcW w:w="3510" w:type="dxa"/>
          </w:tcPr>
          <w:p w14:paraId="4B06CF4C" w14:textId="617295E6" w:rsidR="00412BA3" w:rsidRPr="00627B9E" w:rsidRDefault="00412BA3" w:rsidP="00FD6FC7">
            <w:pPr>
              <w:jc w:val="center"/>
              <w:rPr>
                <w:ins w:id="568" w:author="Emma Chandler" w:date="2021-07-31T09:34:00Z"/>
                <w:sz w:val="24"/>
                <w:szCs w:val="24"/>
              </w:rPr>
            </w:pPr>
            <w:ins w:id="569" w:author="Emma Chandler" w:date="2021-07-31T09:36:00Z">
              <w:r>
                <w:rPr>
                  <w:sz w:val="24"/>
                  <w:szCs w:val="24"/>
                </w:rPr>
                <w:t>0.001</w:t>
              </w:r>
            </w:ins>
          </w:p>
        </w:tc>
        <w:tc>
          <w:tcPr>
            <w:tcW w:w="3240" w:type="dxa"/>
          </w:tcPr>
          <w:p w14:paraId="5F4B64FC" w14:textId="368247DE" w:rsidR="00412BA3" w:rsidRPr="00627B9E" w:rsidRDefault="00412BA3" w:rsidP="00FD6FC7">
            <w:pPr>
              <w:jc w:val="center"/>
              <w:rPr>
                <w:ins w:id="570" w:author="Emma Chandler" w:date="2021-07-31T09:34:00Z"/>
                <w:sz w:val="24"/>
                <w:szCs w:val="24"/>
              </w:rPr>
            </w:pPr>
            <w:ins w:id="571" w:author="Emma Chandler" w:date="2021-07-31T09:36:00Z">
              <w:r>
                <w:rPr>
                  <w:sz w:val="24"/>
                  <w:szCs w:val="24"/>
                </w:rPr>
                <w:t>0.777</w:t>
              </w:r>
            </w:ins>
          </w:p>
        </w:tc>
      </w:tr>
      <w:tr w:rsidR="00412BA3" w:rsidRPr="00627B9E" w14:paraId="58D386C8" w14:textId="77777777" w:rsidTr="00FD6FC7">
        <w:trPr>
          <w:ins w:id="572" w:author="Emma Chandler" w:date="2021-07-31T09:34:00Z"/>
        </w:trPr>
        <w:tc>
          <w:tcPr>
            <w:tcW w:w="2965" w:type="dxa"/>
          </w:tcPr>
          <w:p w14:paraId="16CC74E6" w14:textId="77777777" w:rsidR="00412BA3" w:rsidRDefault="00412BA3" w:rsidP="00FD6FC7">
            <w:pPr>
              <w:rPr>
                <w:ins w:id="573" w:author="Emma Chandler" w:date="2021-07-31T09:34:00Z"/>
                <w:i/>
                <w:iCs/>
                <w:sz w:val="24"/>
                <w:szCs w:val="24"/>
              </w:rPr>
            </w:pPr>
            <w:ins w:id="574" w:author="Emma Chandler" w:date="2021-07-31T09:34:00Z">
              <w:r w:rsidRPr="00283FF5">
                <w:rPr>
                  <w:i/>
                  <w:iCs/>
                  <w:sz w:val="24"/>
                  <w:szCs w:val="24"/>
                </w:rPr>
                <w:t xml:space="preserve">Ranunculus </w:t>
              </w:r>
              <w:proofErr w:type="spellStart"/>
              <w:r w:rsidRPr="00283FF5">
                <w:rPr>
                  <w:i/>
                  <w:iCs/>
                  <w:sz w:val="24"/>
                  <w:szCs w:val="24"/>
                </w:rPr>
                <w:t>rhomboides</w:t>
              </w:r>
              <w:proofErr w:type="spellEnd"/>
            </w:ins>
          </w:p>
        </w:tc>
        <w:tc>
          <w:tcPr>
            <w:tcW w:w="3510" w:type="dxa"/>
          </w:tcPr>
          <w:p w14:paraId="3CAD56D3" w14:textId="643E3DE0" w:rsidR="00412BA3" w:rsidRPr="00627B9E" w:rsidRDefault="00412BA3" w:rsidP="00FD6FC7">
            <w:pPr>
              <w:jc w:val="center"/>
              <w:rPr>
                <w:ins w:id="575" w:author="Emma Chandler" w:date="2021-07-31T09:34:00Z"/>
                <w:sz w:val="24"/>
                <w:szCs w:val="24"/>
              </w:rPr>
            </w:pPr>
            <w:ins w:id="576" w:author="Emma Chandler" w:date="2021-07-31T09:36:00Z">
              <w:r>
                <w:rPr>
                  <w:sz w:val="24"/>
                  <w:szCs w:val="24"/>
                </w:rPr>
                <w:t>0.234</w:t>
              </w:r>
            </w:ins>
            <w:ins w:id="577" w:author="Emma Chandler" w:date="2021-07-31T11:45:00Z">
              <w:r w:rsidR="00B222E4">
                <w:rPr>
                  <w:sz w:val="24"/>
                  <w:szCs w:val="24"/>
                </w:rPr>
                <w:t>*</w:t>
              </w:r>
            </w:ins>
          </w:p>
        </w:tc>
        <w:tc>
          <w:tcPr>
            <w:tcW w:w="3240" w:type="dxa"/>
          </w:tcPr>
          <w:p w14:paraId="60E8AA20" w14:textId="3BB29AFC" w:rsidR="00412BA3" w:rsidRPr="00627B9E" w:rsidRDefault="00412BA3" w:rsidP="00FD6FC7">
            <w:pPr>
              <w:jc w:val="center"/>
              <w:rPr>
                <w:ins w:id="578" w:author="Emma Chandler" w:date="2021-07-31T09:34:00Z"/>
                <w:sz w:val="24"/>
                <w:szCs w:val="24"/>
              </w:rPr>
            </w:pPr>
            <w:ins w:id="579" w:author="Emma Chandler" w:date="2021-07-31T09:36:00Z">
              <w:r>
                <w:rPr>
                  <w:sz w:val="24"/>
                  <w:szCs w:val="24"/>
                </w:rPr>
                <w:t>0.981</w:t>
              </w:r>
            </w:ins>
            <w:ins w:id="580" w:author="Emma Chandler" w:date="2021-07-31T11:46:00Z">
              <w:r w:rsidR="00B222E4">
                <w:rPr>
                  <w:sz w:val="24"/>
                  <w:szCs w:val="24"/>
                </w:rPr>
                <w:t>*</w:t>
              </w:r>
            </w:ins>
          </w:p>
        </w:tc>
      </w:tr>
      <w:tr w:rsidR="00412BA3" w14:paraId="588C5017" w14:textId="77777777" w:rsidTr="00FD6FC7">
        <w:trPr>
          <w:ins w:id="581" w:author="Emma Chandler" w:date="2021-07-31T09:34:00Z"/>
        </w:trPr>
        <w:tc>
          <w:tcPr>
            <w:tcW w:w="2965" w:type="dxa"/>
          </w:tcPr>
          <w:p w14:paraId="45E69BD8" w14:textId="77777777" w:rsidR="00412BA3" w:rsidRPr="00283FF5" w:rsidRDefault="00412BA3" w:rsidP="00FD6FC7">
            <w:pPr>
              <w:rPr>
                <w:ins w:id="582" w:author="Emma Chandler" w:date="2021-07-31T09:34:00Z"/>
                <w:i/>
                <w:iCs/>
                <w:sz w:val="24"/>
                <w:szCs w:val="24"/>
              </w:rPr>
            </w:pPr>
            <w:ins w:id="583" w:author="Emma Chandler" w:date="2021-07-31T09:34:00Z">
              <w:r>
                <w:rPr>
                  <w:i/>
                  <w:iCs/>
                  <w:sz w:val="24"/>
                  <w:szCs w:val="24"/>
                </w:rPr>
                <w:t>Caltha palustris</w:t>
              </w:r>
            </w:ins>
          </w:p>
        </w:tc>
        <w:tc>
          <w:tcPr>
            <w:tcW w:w="3510" w:type="dxa"/>
          </w:tcPr>
          <w:p w14:paraId="3AF58A9B" w14:textId="74E40125" w:rsidR="00412BA3" w:rsidRDefault="00412BA3" w:rsidP="00FD6FC7">
            <w:pPr>
              <w:jc w:val="center"/>
              <w:rPr>
                <w:ins w:id="584" w:author="Emma Chandler" w:date="2021-07-31T09:34:00Z"/>
                <w:sz w:val="24"/>
                <w:szCs w:val="24"/>
              </w:rPr>
            </w:pPr>
            <w:ins w:id="585" w:author="Emma Chandler" w:date="2021-07-31T09:36:00Z">
              <w:r>
                <w:rPr>
                  <w:sz w:val="24"/>
                  <w:szCs w:val="24"/>
                </w:rPr>
                <w:t>0.014</w:t>
              </w:r>
            </w:ins>
          </w:p>
        </w:tc>
        <w:tc>
          <w:tcPr>
            <w:tcW w:w="3240" w:type="dxa"/>
          </w:tcPr>
          <w:p w14:paraId="78D32DAD" w14:textId="0122D352" w:rsidR="00412BA3" w:rsidRDefault="00412BA3" w:rsidP="00FD6FC7">
            <w:pPr>
              <w:jc w:val="center"/>
              <w:rPr>
                <w:ins w:id="586" w:author="Emma Chandler" w:date="2021-07-31T09:34:00Z"/>
                <w:sz w:val="24"/>
                <w:szCs w:val="24"/>
              </w:rPr>
            </w:pPr>
            <w:ins w:id="587" w:author="Emma Chandler" w:date="2021-07-31T09:36:00Z">
              <w:r>
                <w:rPr>
                  <w:sz w:val="24"/>
                  <w:szCs w:val="24"/>
                </w:rPr>
                <w:t>0.913</w:t>
              </w:r>
            </w:ins>
          </w:p>
        </w:tc>
      </w:tr>
      <w:tr w:rsidR="00412BA3" w14:paraId="56A5C5F5" w14:textId="77777777" w:rsidTr="00FD6FC7">
        <w:trPr>
          <w:ins w:id="588" w:author="Emma Chandler" w:date="2021-07-31T09:34:00Z"/>
        </w:trPr>
        <w:tc>
          <w:tcPr>
            <w:tcW w:w="2965" w:type="dxa"/>
          </w:tcPr>
          <w:p w14:paraId="19E96124" w14:textId="77777777" w:rsidR="00412BA3" w:rsidRDefault="00412BA3" w:rsidP="00FD6FC7">
            <w:pPr>
              <w:rPr>
                <w:ins w:id="589" w:author="Emma Chandler" w:date="2021-07-31T09:34:00Z"/>
                <w:i/>
                <w:iCs/>
                <w:sz w:val="24"/>
                <w:szCs w:val="24"/>
              </w:rPr>
            </w:pPr>
            <w:proofErr w:type="spellStart"/>
            <w:ins w:id="590" w:author="Emma Chandler" w:date="2021-07-31T09:34:00Z">
              <w:r w:rsidRPr="00283FF5">
                <w:rPr>
                  <w:i/>
                  <w:iCs/>
                  <w:sz w:val="24"/>
                  <w:szCs w:val="24"/>
                </w:rPr>
                <w:t>Cerastium</w:t>
              </w:r>
              <w:proofErr w:type="spellEnd"/>
              <w:r w:rsidRPr="00283FF5">
                <w:rPr>
                  <w:i/>
                  <w:iCs/>
                  <w:sz w:val="24"/>
                  <w:szCs w:val="24"/>
                </w:rPr>
                <w:t xml:space="preserve"> </w:t>
              </w:r>
              <w:proofErr w:type="spellStart"/>
              <w:r w:rsidRPr="00283FF5">
                <w:rPr>
                  <w:i/>
                  <w:iCs/>
                  <w:sz w:val="24"/>
                  <w:szCs w:val="24"/>
                </w:rPr>
                <w:t>arvense</w:t>
              </w:r>
              <w:proofErr w:type="spellEnd"/>
            </w:ins>
          </w:p>
        </w:tc>
        <w:tc>
          <w:tcPr>
            <w:tcW w:w="3510" w:type="dxa"/>
          </w:tcPr>
          <w:p w14:paraId="2940734D" w14:textId="42D8B09D" w:rsidR="00412BA3" w:rsidRDefault="00412BA3" w:rsidP="00FD6FC7">
            <w:pPr>
              <w:jc w:val="center"/>
              <w:rPr>
                <w:ins w:id="591" w:author="Emma Chandler" w:date="2021-07-31T09:34:00Z"/>
                <w:sz w:val="24"/>
                <w:szCs w:val="24"/>
              </w:rPr>
            </w:pPr>
            <w:ins w:id="592" w:author="Emma Chandler" w:date="2021-07-31T09:36:00Z">
              <w:r>
                <w:rPr>
                  <w:sz w:val="24"/>
                  <w:szCs w:val="24"/>
                </w:rPr>
                <w:t>0.</w:t>
              </w:r>
            </w:ins>
            <w:ins w:id="593" w:author="Emma Chandler" w:date="2021-07-31T09:37:00Z">
              <w:r>
                <w:rPr>
                  <w:sz w:val="24"/>
                  <w:szCs w:val="24"/>
                </w:rPr>
                <w:t>653</w:t>
              </w:r>
            </w:ins>
            <w:ins w:id="594" w:author="Emma Chandler" w:date="2021-07-31T11:45:00Z">
              <w:r w:rsidR="00B222E4">
                <w:rPr>
                  <w:sz w:val="24"/>
                  <w:szCs w:val="24"/>
                </w:rPr>
                <w:t>*</w:t>
              </w:r>
            </w:ins>
          </w:p>
        </w:tc>
        <w:tc>
          <w:tcPr>
            <w:tcW w:w="3240" w:type="dxa"/>
          </w:tcPr>
          <w:p w14:paraId="289426EB" w14:textId="4DF07948" w:rsidR="00412BA3" w:rsidRDefault="00412BA3" w:rsidP="00FD6FC7">
            <w:pPr>
              <w:jc w:val="center"/>
              <w:rPr>
                <w:ins w:id="595" w:author="Emma Chandler" w:date="2021-07-31T09:34:00Z"/>
                <w:sz w:val="24"/>
                <w:szCs w:val="24"/>
              </w:rPr>
            </w:pPr>
            <w:ins w:id="596" w:author="Emma Chandler" w:date="2021-07-31T09:37:00Z">
              <w:r>
                <w:rPr>
                  <w:sz w:val="24"/>
                  <w:szCs w:val="24"/>
                </w:rPr>
                <w:t>1</w:t>
              </w:r>
            </w:ins>
            <w:ins w:id="597" w:author="Emma Chandler" w:date="2021-07-31T11:46:00Z">
              <w:r w:rsidR="00B222E4">
                <w:rPr>
                  <w:sz w:val="24"/>
                  <w:szCs w:val="24"/>
                </w:rPr>
                <w:t>*</w:t>
              </w:r>
            </w:ins>
          </w:p>
        </w:tc>
      </w:tr>
      <w:tr w:rsidR="00412BA3" w14:paraId="7292C06E" w14:textId="77777777" w:rsidTr="00FD6FC7">
        <w:trPr>
          <w:ins w:id="598" w:author="Emma Chandler" w:date="2021-07-31T09:34:00Z"/>
        </w:trPr>
        <w:tc>
          <w:tcPr>
            <w:tcW w:w="2965" w:type="dxa"/>
          </w:tcPr>
          <w:p w14:paraId="30A837E0" w14:textId="77777777" w:rsidR="00412BA3" w:rsidRPr="00283FF5" w:rsidRDefault="00412BA3" w:rsidP="00FD6FC7">
            <w:pPr>
              <w:rPr>
                <w:ins w:id="599" w:author="Emma Chandler" w:date="2021-07-31T09:34:00Z"/>
                <w:i/>
                <w:iCs/>
                <w:sz w:val="24"/>
                <w:szCs w:val="24"/>
              </w:rPr>
            </w:pPr>
            <w:ins w:id="600" w:author="Emma Chandler" w:date="2021-07-31T09:34:00Z">
              <w:r w:rsidRPr="00283FF5">
                <w:rPr>
                  <w:i/>
                  <w:iCs/>
                  <w:sz w:val="24"/>
                  <w:szCs w:val="24"/>
                </w:rPr>
                <w:t xml:space="preserve">Ranunculus </w:t>
              </w:r>
              <w:proofErr w:type="spellStart"/>
              <w:r w:rsidRPr="00283FF5">
                <w:rPr>
                  <w:i/>
                  <w:iCs/>
                  <w:sz w:val="24"/>
                  <w:szCs w:val="24"/>
                </w:rPr>
                <w:t>abortivus</w:t>
              </w:r>
              <w:proofErr w:type="spellEnd"/>
            </w:ins>
          </w:p>
        </w:tc>
        <w:tc>
          <w:tcPr>
            <w:tcW w:w="3510" w:type="dxa"/>
          </w:tcPr>
          <w:p w14:paraId="4074471E" w14:textId="3C57FFCA" w:rsidR="00412BA3" w:rsidRDefault="00412BA3" w:rsidP="00FD6FC7">
            <w:pPr>
              <w:jc w:val="center"/>
              <w:rPr>
                <w:ins w:id="601" w:author="Emma Chandler" w:date="2021-07-31T09:34:00Z"/>
                <w:sz w:val="24"/>
                <w:szCs w:val="24"/>
              </w:rPr>
            </w:pPr>
            <w:ins w:id="602" w:author="Emma Chandler" w:date="2021-07-31T09:37:00Z">
              <w:r>
                <w:rPr>
                  <w:sz w:val="24"/>
                  <w:szCs w:val="24"/>
                </w:rPr>
                <w:t>0</w:t>
              </w:r>
            </w:ins>
          </w:p>
        </w:tc>
        <w:tc>
          <w:tcPr>
            <w:tcW w:w="3240" w:type="dxa"/>
          </w:tcPr>
          <w:p w14:paraId="47D93353" w14:textId="041DB9E1" w:rsidR="00412BA3" w:rsidRDefault="00412BA3" w:rsidP="00FD6FC7">
            <w:pPr>
              <w:jc w:val="center"/>
              <w:rPr>
                <w:ins w:id="603" w:author="Emma Chandler" w:date="2021-07-31T09:34:00Z"/>
                <w:sz w:val="24"/>
                <w:szCs w:val="24"/>
              </w:rPr>
            </w:pPr>
            <w:ins w:id="604" w:author="Emma Chandler" w:date="2021-07-31T09:37:00Z">
              <w:r>
                <w:rPr>
                  <w:sz w:val="24"/>
                  <w:szCs w:val="24"/>
                </w:rPr>
                <w:t>0.679</w:t>
              </w:r>
            </w:ins>
          </w:p>
        </w:tc>
      </w:tr>
      <w:tr w:rsidR="00412BA3" w14:paraId="6073B469" w14:textId="77777777" w:rsidTr="00FD6FC7">
        <w:trPr>
          <w:ins w:id="605" w:author="Emma Chandler" w:date="2021-07-31T09:34:00Z"/>
        </w:trPr>
        <w:tc>
          <w:tcPr>
            <w:tcW w:w="2965" w:type="dxa"/>
          </w:tcPr>
          <w:p w14:paraId="02ED2E88" w14:textId="77777777" w:rsidR="00412BA3" w:rsidRPr="00283FF5" w:rsidRDefault="00412BA3" w:rsidP="00FD6FC7">
            <w:pPr>
              <w:rPr>
                <w:ins w:id="606" w:author="Emma Chandler" w:date="2021-07-31T09:34:00Z"/>
                <w:i/>
                <w:iCs/>
                <w:sz w:val="24"/>
                <w:szCs w:val="24"/>
              </w:rPr>
            </w:pPr>
            <w:ins w:id="607" w:author="Emma Chandler" w:date="2021-07-31T09:34:00Z">
              <w:r>
                <w:rPr>
                  <w:i/>
                  <w:iCs/>
                  <w:sz w:val="24"/>
                  <w:szCs w:val="24"/>
                </w:rPr>
                <w:t xml:space="preserve">Lithospermum </w:t>
              </w:r>
              <w:proofErr w:type="spellStart"/>
              <w:r>
                <w:rPr>
                  <w:i/>
                  <w:iCs/>
                  <w:sz w:val="24"/>
                  <w:szCs w:val="24"/>
                </w:rPr>
                <w:t>canescens</w:t>
              </w:r>
              <w:proofErr w:type="spellEnd"/>
            </w:ins>
          </w:p>
        </w:tc>
        <w:tc>
          <w:tcPr>
            <w:tcW w:w="3510" w:type="dxa"/>
          </w:tcPr>
          <w:p w14:paraId="601EC08A" w14:textId="48C0296D" w:rsidR="00412BA3" w:rsidRDefault="00412BA3" w:rsidP="00FD6FC7">
            <w:pPr>
              <w:jc w:val="center"/>
              <w:rPr>
                <w:ins w:id="608" w:author="Emma Chandler" w:date="2021-07-31T09:34:00Z"/>
                <w:sz w:val="24"/>
                <w:szCs w:val="24"/>
              </w:rPr>
            </w:pPr>
            <w:ins w:id="609" w:author="Emma Chandler" w:date="2021-07-31T09:37:00Z">
              <w:r>
                <w:rPr>
                  <w:sz w:val="24"/>
                  <w:szCs w:val="24"/>
                </w:rPr>
                <w:t>0.012</w:t>
              </w:r>
            </w:ins>
          </w:p>
        </w:tc>
        <w:tc>
          <w:tcPr>
            <w:tcW w:w="3240" w:type="dxa"/>
          </w:tcPr>
          <w:p w14:paraId="16CD63A0" w14:textId="66B9A41F" w:rsidR="00412BA3" w:rsidRDefault="00412BA3" w:rsidP="00FD6FC7">
            <w:pPr>
              <w:jc w:val="center"/>
              <w:rPr>
                <w:ins w:id="610" w:author="Emma Chandler" w:date="2021-07-31T09:34:00Z"/>
                <w:sz w:val="24"/>
                <w:szCs w:val="24"/>
              </w:rPr>
            </w:pPr>
            <w:ins w:id="611" w:author="Emma Chandler" w:date="2021-07-31T09:37:00Z">
              <w:r>
                <w:rPr>
                  <w:sz w:val="24"/>
                  <w:szCs w:val="24"/>
                </w:rPr>
                <w:t>0.899</w:t>
              </w:r>
            </w:ins>
          </w:p>
        </w:tc>
      </w:tr>
      <w:tr w:rsidR="00412BA3" w14:paraId="2CC92949" w14:textId="77777777" w:rsidTr="00FD6FC7">
        <w:trPr>
          <w:ins w:id="612" w:author="Emma Chandler" w:date="2021-07-31T09:34:00Z"/>
        </w:trPr>
        <w:tc>
          <w:tcPr>
            <w:tcW w:w="2965" w:type="dxa"/>
          </w:tcPr>
          <w:p w14:paraId="51DCFE54" w14:textId="77777777" w:rsidR="00412BA3" w:rsidRDefault="00412BA3" w:rsidP="00FD6FC7">
            <w:pPr>
              <w:rPr>
                <w:ins w:id="613" w:author="Emma Chandler" w:date="2021-07-31T09:34:00Z"/>
                <w:i/>
                <w:iCs/>
                <w:sz w:val="24"/>
                <w:szCs w:val="24"/>
              </w:rPr>
            </w:pPr>
            <w:ins w:id="614" w:author="Emma Chandler" w:date="2021-07-31T09:34:00Z">
              <w:r w:rsidRPr="00283FF5">
                <w:rPr>
                  <w:i/>
                  <w:iCs/>
                  <w:sz w:val="24"/>
                  <w:szCs w:val="24"/>
                </w:rPr>
                <w:t xml:space="preserve">Oxalis </w:t>
              </w:r>
              <w:proofErr w:type="spellStart"/>
              <w:r w:rsidRPr="00283FF5">
                <w:rPr>
                  <w:i/>
                  <w:iCs/>
                  <w:sz w:val="24"/>
                  <w:szCs w:val="24"/>
                </w:rPr>
                <w:t>violacea</w:t>
              </w:r>
              <w:proofErr w:type="spellEnd"/>
            </w:ins>
          </w:p>
        </w:tc>
        <w:tc>
          <w:tcPr>
            <w:tcW w:w="3510" w:type="dxa"/>
          </w:tcPr>
          <w:p w14:paraId="2615C2B8" w14:textId="0DFC42A4" w:rsidR="00412BA3" w:rsidRDefault="00412BA3" w:rsidP="00FD6FC7">
            <w:pPr>
              <w:jc w:val="center"/>
              <w:rPr>
                <w:ins w:id="615" w:author="Emma Chandler" w:date="2021-07-31T09:34:00Z"/>
                <w:sz w:val="24"/>
                <w:szCs w:val="24"/>
              </w:rPr>
            </w:pPr>
            <w:ins w:id="616" w:author="Emma Chandler" w:date="2021-07-31T09:37:00Z">
              <w:r>
                <w:rPr>
                  <w:sz w:val="24"/>
                  <w:szCs w:val="24"/>
                </w:rPr>
                <w:t>0.069</w:t>
              </w:r>
            </w:ins>
            <w:ins w:id="617" w:author="Emma Chandler" w:date="2021-07-31T11:45:00Z">
              <w:r w:rsidR="00B222E4">
                <w:rPr>
                  <w:sz w:val="24"/>
                  <w:szCs w:val="24"/>
                </w:rPr>
                <w:t>*</w:t>
              </w:r>
            </w:ins>
          </w:p>
        </w:tc>
        <w:tc>
          <w:tcPr>
            <w:tcW w:w="3240" w:type="dxa"/>
          </w:tcPr>
          <w:p w14:paraId="2BDBDD65" w14:textId="482504CB" w:rsidR="00412BA3" w:rsidRDefault="00412BA3" w:rsidP="00FD6FC7">
            <w:pPr>
              <w:jc w:val="center"/>
              <w:rPr>
                <w:ins w:id="618" w:author="Emma Chandler" w:date="2021-07-31T09:34:00Z"/>
                <w:sz w:val="24"/>
                <w:szCs w:val="24"/>
              </w:rPr>
            </w:pPr>
            <w:ins w:id="619" w:author="Emma Chandler" w:date="2021-07-31T09:37:00Z">
              <w:r>
                <w:rPr>
                  <w:sz w:val="24"/>
                  <w:szCs w:val="24"/>
                </w:rPr>
                <w:t>0.904</w:t>
              </w:r>
            </w:ins>
          </w:p>
        </w:tc>
      </w:tr>
      <w:tr w:rsidR="00412BA3" w14:paraId="1DC2A09F" w14:textId="77777777" w:rsidTr="00FD6FC7">
        <w:trPr>
          <w:ins w:id="620" w:author="Emma Chandler" w:date="2021-07-31T09:34:00Z"/>
        </w:trPr>
        <w:tc>
          <w:tcPr>
            <w:tcW w:w="2965" w:type="dxa"/>
          </w:tcPr>
          <w:p w14:paraId="3C4194D6" w14:textId="77777777" w:rsidR="00412BA3" w:rsidRPr="00283FF5" w:rsidRDefault="00412BA3" w:rsidP="00FD6FC7">
            <w:pPr>
              <w:rPr>
                <w:ins w:id="621" w:author="Emma Chandler" w:date="2021-07-31T09:34:00Z"/>
                <w:i/>
                <w:iCs/>
                <w:sz w:val="24"/>
                <w:szCs w:val="24"/>
              </w:rPr>
            </w:pPr>
            <w:ins w:id="622" w:author="Emma Chandler" w:date="2021-07-31T09:34:00Z">
              <w:r w:rsidRPr="00283FF5">
                <w:rPr>
                  <w:i/>
                  <w:iCs/>
                  <w:sz w:val="24"/>
                  <w:szCs w:val="24"/>
                </w:rPr>
                <w:t xml:space="preserve">Trillium </w:t>
              </w:r>
              <w:proofErr w:type="spellStart"/>
              <w:r w:rsidRPr="00283FF5">
                <w:rPr>
                  <w:i/>
                  <w:iCs/>
                  <w:sz w:val="24"/>
                  <w:szCs w:val="24"/>
                </w:rPr>
                <w:t>cernuum</w:t>
              </w:r>
              <w:proofErr w:type="spellEnd"/>
            </w:ins>
          </w:p>
        </w:tc>
        <w:tc>
          <w:tcPr>
            <w:tcW w:w="3510" w:type="dxa"/>
          </w:tcPr>
          <w:p w14:paraId="3AF79BE0" w14:textId="21954B9F" w:rsidR="00412BA3" w:rsidRDefault="00412BA3" w:rsidP="00FD6FC7">
            <w:pPr>
              <w:jc w:val="center"/>
              <w:rPr>
                <w:ins w:id="623" w:author="Emma Chandler" w:date="2021-07-31T09:34:00Z"/>
                <w:sz w:val="24"/>
                <w:szCs w:val="24"/>
              </w:rPr>
            </w:pPr>
            <w:ins w:id="624" w:author="Emma Chandler" w:date="2021-07-31T09:38:00Z">
              <w:r>
                <w:rPr>
                  <w:sz w:val="24"/>
                  <w:szCs w:val="24"/>
                </w:rPr>
                <w:t>0.528</w:t>
              </w:r>
            </w:ins>
            <w:ins w:id="625" w:author="Emma Chandler" w:date="2021-07-31T11:45:00Z">
              <w:r w:rsidR="00B222E4">
                <w:rPr>
                  <w:sz w:val="24"/>
                  <w:szCs w:val="24"/>
                </w:rPr>
                <w:t>*</w:t>
              </w:r>
            </w:ins>
          </w:p>
        </w:tc>
        <w:tc>
          <w:tcPr>
            <w:tcW w:w="3240" w:type="dxa"/>
          </w:tcPr>
          <w:p w14:paraId="4823BAD0" w14:textId="1D69A0CA" w:rsidR="00412BA3" w:rsidRDefault="00412BA3" w:rsidP="00FD6FC7">
            <w:pPr>
              <w:jc w:val="center"/>
              <w:rPr>
                <w:ins w:id="626" w:author="Emma Chandler" w:date="2021-07-31T09:34:00Z"/>
                <w:sz w:val="24"/>
                <w:szCs w:val="24"/>
              </w:rPr>
            </w:pPr>
            <w:ins w:id="627" w:author="Emma Chandler" w:date="2021-07-31T09:38:00Z">
              <w:r>
                <w:rPr>
                  <w:sz w:val="24"/>
                  <w:szCs w:val="24"/>
                </w:rPr>
                <w:t>1</w:t>
              </w:r>
            </w:ins>
            <w:ins w:id="628" w:author="Emma Chandler" w:date="2021-07-31T11:46:00Z">
              <w:r w:rsidR="00B222E4">
                <w:rPr>
                  <w:sz w:val="24"/>
                  <w:szCs w:val="24"/>
                </w:rPr>
                <w:t>*</w:t>
              </w:r>
            </w:ins>
          </w:p>
        </w:tc>
      </w:tr>
      <w:tr w:rsidR="00412BA3" w14:paraId="2EC3D52D" w14:textId="77777777" w:rsidTr="00FD6FC7">
        <w:trPr>
          <w:ins w:id="629" w:author="Emma Chandler" w:date="2021-07-31T09:34:00Z"/>
        </w:trPr>
        <w:tc>
          <w:tcPr>
            <w:tcW w:w="2965" w:type="dxa"/>
          </w:tcPr>
          <w:p w14:paraId="4E98AC2F" w14:textId="77777777" w:rsidR="00412BA3" w:rsidRPr="00283FF5" w:rsidRDefault="00412BA3" w:rsidP="00FD6FC7">
            <w:pPr>
              <w:rPr>
                <w:ins w:id="630" w:author="Emma Chandler" w:date="2021-07-31T09:34:00Z"/>
                <w:i/>
                <w:iCs/>
                <w:sz w:val="24"/>
                <w:szCs w:val="24"/>
              </w:rPr>
            </w:pPr>
            <w:ins w:id="631" w:author="Emma Chandler" w:date="2021-07-31T09:34:00Z">
              <w:r w:rsidRPr="00283FF5">
                <w:rPr>
                  <w:i/>
                  <w:iCs/>
                  <w:sz w:val="24"/>
                  <w:szCs w:val="24"/>
                </w:rPr>
                <w:t>Sisyrinchium angustifolium</w:t>
              </w:r>
            </w:ins>
          </w:p>
        </w:tc>
        <w:tc>
          <w:tcPr>
            <w:tcW w:w="3510" w:type="dxa"/>
          </w:tcPr>
          <w:p w14:paraId="5212584C" w14:textId="1E802B87" w:rsidR="00412BA3" w:rsidRDefault="00412BA3" w:rsidP="00FD6FC7">
            <w:pPr>
              <w:jc w:val="center"/>
              <w:rPr>
                <w:ins w:id="632" w:author="Emma Chandler" w:date="2021-07-31T09:34:00Z"/>
                <w:sz w:val="24"/>
                <w:szCs w:val="24"/>
              </w:rPr>
            </w:pPr>
            <w:ins w:id="633" w:author="Emma Chandler" w:date="2021-07-31T09:38:00Z">
              <w:r>
                <w:rPr>
                  <w:sz w:val="24"/>
                  <w:szCs w:val="24"/>
                </w:rPr>
                <w:t>0.01</w:t>
              </w:r>
            </w:ins>
          </w:p>
        </w:tc>
        <w:tc>
          <w:tcPr>
            <w:tcW w:w="3240" w:type="dxa"/>
          </w:tcPr>
          <w:p w14:paraId="24D2318E" w14:textId="381A0171" w:rsidR="00412BA3" w:rsidRDefault="00412BA3" w:rsidP="00FD6FC7">
            <w:pPr>
              <w:jc w:val="center"/>
              <w:rPr>
                <w:ins w:id="634" w:author="Emma Chandler" w:date="2021-07-31T09:34:00Z"/>
                <w:sz w:val="24"/>
                <w:szCs w:val="24"/>
              </w:rPr>
            </w:pPr>
            <w:ins w:id="635" w:author="Emma Chandler" w:date="2021-07-31T09:38:00Z">
              <w:r>
                <w:rPr>
                  <w:sz w:val="24"/>
                  <w:szCs w:val="24"/>
                </w:rPr>
                <w:t>0.836</w:t>
              </w:r>
            </w:ins>
          </w:p>
        </w:tc>
      </w:tr>
      <w:tr w:rsidR="00412BA3" w14:paraId="259C4D56" w14:textId="77777777" w:rsidTr="00FD6FC7">
        <w:trPr>
          <w:ins w:id="636" w:author="Emma Chandler" w:date="2021-07-31T09:34:00Z"/>
        </w:trPr>
        <w:tc>
          <w:tcPr>
            <w:tcW w:w="2965" w:type="dxa"/>
          </w:tcPr>
          <w:p w14:paraId="29D5E8DB" w14:textId="77777777" w:rsidR="00412BA3" w:rsidRPr="00283FF5" w:rsidRDefault="00412BA3" w:rsidP="00FD6FC7">
            <w:pPr>
              <w:rPr>
                <w:ins w:id="637" w:author="Emma Chandler" w:date="2021-07-31T09:34:00Z"/>
                <w:i/>
                <w:iCs/>
                <w:sz w:val="24"/>
                <w:szCs w:val="24"/>
              </w:rPr>
            </w:pPr>
            <w:ins w:id="638" w:author="Emma Chandler" w:date="2021-07-31T09:34:00Z">
              <w:r w:rsidRPr="00283FF5">
                <w:rPr>
                  <w:i/>
                  <w:iCs/>
                  <w:sz w:val="24"/>
                  <w:szCs w:val="24"/>
                </w:rPr>
                <w:t xml:space="preserve">Lithospermum </w:t>
              </w:r>
              <w:proofErr w:type="spellStart"/>
              <w:r w:rsidRPr="00283FF5">
                <w:rPr>
                  <w:i/>
                  <w:iCs/>
                  <w:sz w:val="24"/>
                  <w:szCs w:val="24"/>
                </w:rPr>
                <w:t>incisum</w:t>
              </w:r>
              <w:proofErr w:type="spellEnd"/>
            </w:ins>
          </w:p>
        </w:tc>
        <w:tc>
          <w:tcPr>
            <w:tcW w:w="3510" w:type="dxa"/>
          </w:tcPr>
          <w:p w14:paraId="0E52D44E" w14:textId="7782D585" w:rsidR="00412BA3" w:rsidRDefault="00412BA3" w:rsidP="00FD6FC7">
            <w:pPr>
              <w:jc w:val="center"/>
              <w:rPr>
                <w:ins w:id="639" w:author="Emma Chandler" w:date="2021-07-31T09:34:00Z"/>
                <w:sz w:val="24"/>
                <w:szCs w:val="24"/>
              </w:rPr>
            </w:pPr>
            <w:ins w:id="640" w:author="Emma Chandler" w:date="2021-07-31T09:38:00Z">
              <w:r>
                <w:rPr>
                  <w:sz w:val="24"/>
                  <w:szCs w:val="24"/>
                </w:rPr>
                <w:t>0.302</w:t>
              </w:r>
            </w:ins>
            <w:ins w:id="641" w:author="Emma Chandler" w:date="2021-07-31T11:45:00Z">
              <w:r w:rsidR="00B222E4">
                <w:rPr>
                  <w:sz w:val="24"/>
                  <w:szCs w:val="24"/>
                </w:rPr>
                <w:t>*</w:t>
              </w:r>
            </w:ins>
          </w:p>
        </w:tc>
        <w:tc>
          <w:tcPr>
            <w:tcW w:w="3240" w:type="dxa"/>
          </w:tcPr>
          <w:p w14:paraId="1AA77766" w14:textId="784A32DB" w:rsidR="00412BA3" w:rsidRDefault="00412BA3" w:rsidP="00FD6FC7">
            <w:pPr>
              <w:jc w:val="center"/>
              <w:rPr>
                <w:ins w:id="642" w:author="Emma Chandler" w:date="2021-07-31T09:34:00Z"/>
                <w:sz w:val="24"/>
                <w:szCs w:val="24"/>
              </w:rPr>
            </w:pPr>
            <w:ins w:id="643" w:author="Emma Chandler" w:date="2021-07-31T09:38:00Z">
              <w:r>
                <w:rPr>
                  <w:sz w:val="24"/>
                  <w:szCs w:val="24"/>
                </w:rPr>
                <w:t>0.998</w:t>
              </w:r>
            </w:ins>
            <w:ins w:id="644" w:author="Emma Chandler" w:date="2021-07-31T11:46:00Z">
              <w:r w:rsidR="00B222E4">
                <w:rPr>
                  <w:sz w:val="24"/>
                  <w:szCs w:val="24"/>
                </w:rPr>
                <w:t>*</w:t>
              </w:r>
            </w:ins>
          </w:p>
        </w:tc>
      </w:tr>
      <w:tr w:rsidR="00412BA3" w14:paraId="2D0A2D1C" w14:textId="77777777" w:rsidTr="00FD6FC7">
        <w:trPr>
          <w:ins w:id="645" w:author="Emma Chandler" w:date="2021-07-31T09:34:00Z"/>
        </w:trPr>
        <w:tc>
          <w:tcPr>
            <w:tcW w:w="2965" w:type="dxa"/>
          </w:tcPr>
          <w:p w14:paraId="784FA871" w14:textId="77777777" w:rsidR="00412BA3" w:rsidRPr="00283FF5" w:rsidRDefault="00412BA3" w:rsidP="00FD6FC7">
            <w:pPr>
              <w:rPr>
                <w:ins w:id="646" w:author="Emma Chandler" w:date="2021-07-31T09:34:00Z"/>
                <w:i/>
                <w:iCs/>
                <w:sz w:val="24"/>
                <w:szCs w:val="24"/>
              </w:rPr>
            </w:pPr>
            <w:proofErr w:type="spellStart"/>
            <w:ins w:id="647" w:author="Emma Chandler" w:date="2021-07-31T09:34:00Z">
              <w:r w:rsidRPr="00283FF5">
                <w:rPr>
                  <w:i/>
                  <w:iCs/>
                  <w:sz w:val="24"/>
                  <w:szCs w:val="24"/>
                </w:rPr>
                <w:t>Pedicularis</w:t>
              </w:r>
              <w:proofErr w:type="spellEnd"/>
              <w:r w:rsidRPr="00283FF5">
                <w:rPr>
                  <w:i/>
                  <w:iCs/>
                  <w:sz w:val="24"/>
                  <w:szCs w:val="24"/>
                </w:rPr>
                <w:t xml:space="preserve"> canadensis</w:t>
              </w:r>
            </w:ins>
          </w:p>
        </w:tc>
        <w:tc>
          <w:tcPr>
            <w:tcW w:w="3510" w:type="dxa"/>
          </w:tcPr>
          <w:p w14:paraId="22FDECD7" w14:textId="52C27CA3" w:rsidR="00412BA3" w:rsidRDefault="00412BA3" w:rsidP="00FD6FC7">
            <w:pPr>
              <w:jc w:val="center"/>
              <w:rPr>
                <w:ins w:id="648" w:author="Emma Chandler" w:date="2021-07-31T09:34:00Z"/>
                <w:sz w:val="24"/>
                <w:szCs w:val="24"/>
              </w:rPr>
            </w:pPr>
            <w:ins w:id="649" w:author="Emma Chandler" w:date="2021-07-31T09:38:00Z">
              <w:r>
                <w:rPr>
                  <w:sz w:val="24"/>
                  <w:szCs w:val="24"/>
                </w:rPr>
                <w:t>0.656</w:t>
              </w:r>
            </w:ins>
            <w:ins w:id="650" w:author="Emma Chandler" w:date="2021-07-31T11:45:00Z">
              <w:r w:rsidR="00B222E4">
                <w:rPr>
                  <w:sz w:val="24"/>
                  <w:szCs w:val="24"/>
                </w:rPr>
                <w:t>*</w:t>
              </w:r>
            </w:ins>
          </w:p>
        </w:tc>
        <w:tc>
          <w:tcPr>
            <w:tcW w:w="3240" w:type="dxa"/>
          </w:tcPr>
          <w:p w14:paraId="0273BC44" w14:textId="518DF4B8" w:rsidR="00412BA3" w:rsidRDefault="00412BA3" w:rsidP="00FD6FC7">
            <w:pPr>
              <w:jc w:val="center"/>
              <w:rPr>
                <w:ins w:id="651" w:author="Emma Chandler" w:date="2021-07-31T09:34:00Z"/>
                <w:sz w:val="24"/>
                <w:szCs w:val="24"/>
              </w:rPr>
            </w:pPr>
            <w:ins w:id="652" w:author="Emma Chandler" w:date="2021-07-31T09:38:00Z">
              <w:r>
                <w:rPr>
                  <w:sz w:val="24"/>
                  <w:szCs w:val="24"/>
                </w:rPr>
                <w:t>1</w:t>
              </w:r>
            </w:ins>
            <w:ins w:id="653" w:author="Emma Chandler" w:date="2021-07-31T11:46:00Z">
              <w:r w:rsidR="00B222E4">
                <w:rPr>
                  <w:sz w:val="24"/>
                  <w:szCs w:val="24"/>
                </w:rPr>
                <w:t>*</w:t>
              </w:r>
            </w:ins>
          </w:p>
        </w:tc>
      </w:tr>
      <w:tr w:rsidR="00412BA3" w14:paraId="1A79846E" w14:textId="77777777" w:rsidTr="00FD6FC7">
        <w:trPr>
          <w:ins w:id="654" w:author="Emma Chandler" w:date="2021-07-31T09:34:00Z"/>
        </w:trPr>
        <w:tc>
          <w:tcPr>
            <w:tcW w:w="2965" w:type="dxa"/>
          </w:tcPr>
          <w:p w14:paraId="7A714BAF" w14:textId="77777777" w:rsidR="00412BA3" w:rsidRPr="00283FF5" w:rsidRDefault="00412BA3" w:rsidP="00FD6FC7">
            <w:pPr>
              <w:rPr>
                <w:ins w:id="655" w:author="Emma Chandler" w:date="2021-07-31T09:34:00Z"/>
                <w:i/>
                <w:iCs/>
                <w:sz w:val="24"/>
                <w:szCs w:val="24"/>
              </w:rPr>
            </w:pPr>
            <w:proofErr w:type="spellStart"/>
            <w:ins w:id="656" w:author="Emma Chandler" w:date="2021-07-31T09:34:00Z">
              <w:r w:rsidRPr="00283FF5">
                <w:rPr>
                  <w:i/>
                  <w:iCs/>
                  <w:sz w:val="24"/>
                  <w:szCs w:val="24"/>
                </w:rPr>
                <w:t>Zizia</w:t>
              </w:r>
              <w:proofErr w:type="spellEnd"/>
              <w:r w:rsidRPr="00283FF5">
                <w:rPr>
                  <w:i/>
                  <w:iCs/>
                  <w:sz w:val="24"/>
                  <w:szCs w:val="24"/>
                </w:rPr>
                <w:t xml:space="preserve"> </w:t>
              </w:r>
              <w:proofErr w:type="spellStart"/>
              <w:r w:rsidRPr="00283FF5">
                <w:rPr>
                  <w:i/>
                  <w:iCs/>
                  <w:sz w:val="24"/>
                  <w:szCs w:val="24"/>
                </w:rPr>
                <w:t>aurea</w:t>
              </w:r>
              <w:proofErr w:type="spellEnd"/>
            </w:ins>
          </w:p>
        </w:tc>
        <w:tc>
          <w:tcPr>
            <w:tcW w:w="3510" w:type="dxa"/>
          </w:tcPr>
          <w:p w14:paraId="6771787A" w14:textId="0A34645E" w:rsidR="00412BA3" w:rsidRDefault="00412BA3" w:rsidP="00FD6FC7">
            <w:pPr>
              <w:jc w:val="center"/>
              <w:rPr>
                <w:ins w:id="657" w:author="Emma Chandler" w:date="2021-07-31T09:34:00Z"/>
                <w:sz w:val="24"/>
                <w:szCs w:val="24"/>
              </w:rPr>
            </w:pPr>
            <w:ins w:id="658" w:author="Emma Chandler" w:date="2021-07-31T09:38:00Z">
              <w:r>
                <w:rPr>
                  <w:sz w:val="24"/>
                  <w:szCs w:val="24"/>
                </w:rPr>
                <w:t>0.264</w:t>
              </w:r>
            </w:ins>
            <w:ins w:id="659" w:author="Emma Chandler" w:date="2021-07-31T11:45:00Z">
              <w:r w:rsidR="00B222E4">
                <w:rPr>
                  <w:sz w:val="24"/>
                  <w:szCs w:val="24"/>
                </w:rPr>
                <w:t>*</w:t>
              </w:r>
            </w:ins>
          </w:p>
        </w:tc>
        <w:tc>
          <w:tcPr>
            <w:tcW w:w="3240" w:type="dxa"/>
          </w:tcPr>
          <w:p w14:paraId="0727BC90" w14:textId="4DF205BE" w:rsidR="00412BA3" w:rsidRDefault="00412BA3" w:rsidP="00FD6FC7">
            <w:pPr>
              <w:jc w:val="center"/>
              <w:rPr>
                <w:ins w:id="660" w:author="Emma Chandler" w:date="2021-07-31T09:34:00Z"/>
                <w:sz w:val="24"/>
                <w:szCs w:val="24"/>
              </w:rPr>
            </w:pPr>
            <w:ins w:id="661" w:author="Emma Chandler" w:date="2021-07-31T09:38:00Z">
              <w:r>
                <w:rPr>
                  <w:sz w:val="24"/>
                  <w:szCs w:val="24"/>
                </w:rPr>
                <w:t>0.996</w:t>
              </w:r>
            </w:ins>
            <w:ins w:id="662" w:author="Emma Chandler" w:date="2021-07-31T11:46:00Z">
              <w:r w:rsidR="00B222E4">
                <w:rPr>
                  <w:sz w:val="24"/>
                  <w:szCs w:val="24"/>
                </w:rPr>
                <w:t>*</w:t>
              </w:r>
            </w:ins>
          </w:p>
        </w:tc>
      </w:tr>
      <w:tr w:rsidR="00412BA3" w14:paraId="277FC5F8" w14:textId="77777777" w:rsidTr="00FD6FC7">
        <w:trPr>
          <w:ins w:id="663" w:author="Emma Chandler" w:date="2021-07-31T09:34:00Z"/>
        </w:trPr>
        <w:tc>
          <w:tcPr>
            <w:tcW w:w="2965" w:type="dxa"/>
          </w:tcPr>
          <w:p w14:paraId="42DA3891" w14:textId="77777777" w:rsidR="00412BA3" w:rsidRPr="00283FF5" w:rsidRDefault="00412BA3" w:rsidP="00FD6FC7">
            <w:pPr>
              <w:rPr>
                <w:ins w:id="664" w:author="Emma Chandler" w:date="2021-07-31T09:34:00Z"/>
                <w:i/>
                <w:iCs/>
                <w:sz w:val="24"/>
                <w:szCs w:val="24"/>
              </w:rPr>
            </w:pPr>
            <w:ins w:id="665" w:author="Emma Chandler" w:date="2021-07-31T09:34:00Z">
              <w:r w:rsidRPr="00283FF5">
                <w:rPr>
                  <w:i/>
                  <w:iCs/>
                  <w:sz w:val="24"/>
                  <w:szCs w:val="24"/>
                </w:rPr>
                <w:t>Vicia americana</w:t>
              </w:r>
            </w:ins>
          </w:p>
        </w:tc>
        <w:tc>
          <w:tcPr>
            <w:tcW w:w="3510" w:type="dxa"/>
          </w:tcPr>
          <w:p w14:paraId="48B8ECE4" w14:textId="16FB13E3" w:rsidR="00412BA3" w:rsidRDefault="00412BA3" w:rsidP="00FD6FC7">
            <w:pPr>
              <w:jc w:val="center"/>
              <w:rPr>
                <w:ins w:id="666" w:author="Emma Chandler" w:date="2021-07-31T09:34:00Z"/>
                <w:sz w:val="24"/>
                <w:szCs w:val="24"/>
              </w:rPr>
            </w:pPr>
            <w:ins w:id="667" w:author="Emma Chandler" w:date="2021-07-31T09:39:00Z">
              <w:r>
                <w:rPr>
                  <w:sz w:val="24"/>
                  <w:szCs w:val="24"/>
                </w:rPr>
                <w:t>0.361</w:t>
              </w:r>
            </w:ins>
            <w:ins w:id="668" w:author="Emma Chandler" w:date="2021-07-31T11:45:00Z">
              <w:r w:rsidR="00B222E4">
                <w:rPr>
                  <w:sz w:val="24"/>
                  <w:szCs w:val="24"/>
                </w:rPr>
                <w:t>*</w:t>
              </w:r>
            </w:ins>
          </w:p>
        </w:tc>
        <w:tc>
          <w:tcPr>
            <w:tcW w:w="3240" w:type="dxa"/>
          </w:tcPr>
          <w:p w14:paraId="7964B4FA" w14:textId="58D32E20" w:rsidR="00412BA3" w:rsidRDefault="00412BA3" w:rsidP="00FD6FC7">
            <w:pPr>
              <w:jc w:val="center"/>
              <w:rPr>
                <w:ins w:id="669" w:author="Emma Chandler" w:date="2021-07-31T09:34:00Z"/>
                <w:sz w:val="24"/>
                <w:szCs w:val="24"/>
              </w:rPr>
            </w:pPr>
            <w:ins w:id="670" w:author="Emma Chandler" w:date="2021-07-31T09:39:00Z">
              <w:r>
                <w:rPr>
                  <w:sz w:val="24"/>
                  <w:szCs w:val="24"/>
                </w:rPr>
                <w:t>1</w:t>
              </w:r>
            </w:ins>
            <w:ins w:id="671" w:author="Emma Chandler" w:date="2021-07-31T11:46:00Z">
              <w:r w:rsidR="00B222E4">
                <w:rPr>
                  <w:sz w:val="24"/>
                  <w:szCs w:val="24"/>
                </w:rPr>
                <w:t>*</w:t>
              </w:r>
            </w:ins>
          </w:p>
        </w:tc>
      </w:tr>
      <w:tr w:rsidR="00412BA3" w14:paraId="04A7820F" w14:textId="77777777" w:rsidTr="00FD6FC7">
        <w:trPr>
          <w:ins w:id="672" w:author="Emma Chandler" w:date="2021-07-31T09:34:00Z"/>
        </w:trPr>
        <w:tc>
          <w:tcPr>
            <w:tcW w:w="2965" w:type="dxa"/>
          </w:tcPr>
          <w:p w14:paraId="6BDA8B57" w14:textId="77777777" w:rsidR="00412BA3" w:rsidRPr="00283FF5" w:rsidRDefault="00412BA3" w:rsidP="00FD6FC7">
            <w:pPr>
              <w:rPr>
                <w:ins w:id="673" w:author="Emma Chandler" w:date="2021-07-31T09:34:00Z"/>
                <w:i/>
                <w:iCs/>
                <w:sz w:val="24"/>
                <w:szCs w:val="24"/>
              </w:rPr>
            </w:pPr>
            <w:ins w:id="674" w:author="Emma Chandler" w:date="2021-07-31T09:34:00Z">
              <w:r w:rsidRPr="00283FF5">
                <w:rPr>
                  <w:i/>
                  <w:iCs/>
                  <w:sz w:val="24"/>
                  <w:szCs w:val="24"/>
                </w:rPr>
                <w:t xml:space="preserve">Cypripedium </w:t>
              </w:r>
              <w:proofErr w:type="spellStart"/>
              <w:r w:rsidRPr="00283FF5">
                <w:rPr>
                  <w:i/>
                  <w:iCs/>
                  <w:sz w:val="24"/>
                  <w:szCs w:val="24"/>
                </w:rPr>
                <w:t>candidum</w:t>
              </w:r>
              <w:proofErr w:type="spellEnd"/>
            </w:ins>
          </w:p>
        </w:tc>
        <w:tc>
          <w:tcPr>
            <w:tcW w:w="3510" w:type="dxa"/>
          </w:tcPr>
          <w:p w14:paraId="3A20770D" w14:textId="3936A59C" w:rsidR="00412BA3" w:rsidRDefault="00E67A52" w:rsidP="00FD6FC7">
            <w:pPr>
              <w:jc w:val="center"/>
              <w:rPr>
                <w:ins w:id="675" w:author="Emma Chandler" w:date="2021-07-31T09:34:00Z"/>
                <w:sz w:val="24"/>
                <w:szCs w:val="24"/>
              </w:rPr>
            </w:pPr>
            <w:ins w:id="676" w:author="Emma Chandler" w:date="2021-07-31T09:39:00Z">
              <w:r>
                <w:rPr>
                  <w:sz w:val="24"/>
                  <w:szCs w:val="24"/>
                </w:rPr>
                <w:t>0.736</w:t>
              </w:r>
            </w:ins>
            <w:ins w:id="677" w:author="Emma Chandler" w:date="2021-07-31T11:45:00Z">
              <w:r w:rsidR="00B222E4">
                <w:rPr>
                  <w:sz w:val="24"/>
                  <w:szCs w:val="24"/>
                </w:rPr>
                <w:t>*</w:t>
              </w:r>
            </w:ins>
          </w:p>
        </w:tc>
        <w:tc>
          <w:tcPr>
            <w:tcW w:w="3240" w:type="dxa"/>
          </w:tcPr>
          <w:p w14:paraId="0A83FDAD" w14:textId="389D753D" w:rsidR="00412BA3" w:rsidRDefault="00E67A52" w:rsidP="00FD6FC7">
            <w:pPr>
              <w:jc w:val="center"/>
              <w:rPr>
                <w:ins w:id="678" w:author="Emma Chandler" w:date="2021-07-31T09:34:00Z"/>
                <w:sz w:val="24"/>
                <w:szCs w:val="24"/>
              </w:rPr>
            </w:pPr>
            <w:ins w:id="679" w:author="Emma Chandler" w:date="2021-07-31T09:39:00Z">
              <w:r>
                <w:rPr>
                  <w:sz w:val="24"/>
                  <w:szCs w:val="24"/>
                </w:rPr>
                <w:t>1</w:t>
              </w:r>
            </w:ins>
            <w:ins w:id="680" w:author="Emma Chandler" w:date="2021-07-31T11:46:00Z">
              <w:r w:rsidR="00B222E4">
                <w:rPr>
                  <w:sz w:val="24"/>
                  <w:szCs w:val="24"/>
                </w:rPr>
                <w:t>*</w:t>
              </w:r>
            </w:ins>
          </w:p>
        </w:tc>
      </w:tr>
      <w:tr w:rsidR="00412BA3" w:rsidRPr="00FD6FC7" w14:paraId="6E4A35BD" w14:textId="77777777" w:rsidTr="00FD6FC7">
        <w:trPr>
          <w:ins w:id="681" w:author="Emma Chandler" w:date="2021-07-31T09:34:00Z"/>
        </w:trPr>
        <w:tc>
          <w:tcPr>
            <w:tcW w:w="2965" w:type="dxa"/>
          </w:tcPr>
          <w:p w14:paraId="2935335F" w14:textId="77777777" w:rsidR="00412BA3" w:rsidRPr="00283FF5" w:rsidRDefault="00412BA3" w:rsidP="00FD6FC7">
            <w:pPr>
              <w:rPr>
                <w:ins w:id="682" w:author="Emma Chandler" w:date="2021-07-31T09:34:00Z"/>
                <w:i/>
                <w:iCs/>
                <w:sz w:val="24"/>
                <w:szCs w:val="24"/>
              </w:rPr>
            </w:pPr>
            <w:ins w:id="683" w:author="Emma Chandler" w:date="2021-07-31T09:34:00Z">
              <w:r w:rsidRPr="00283FF5">
                <w:rPr>
                  <w:i/>
                  <w:iCs/>
                  <w:sz w:val="24"/>
                  <w:szCs w:val="24"/>
                </w:rPr>
                <w:t>Achillea millefolium</w:t>
              </w:r>
            </w:ins>
          </w:p>
        </w:tc>
        <w:tc>
          <w:tcPr>
            <w:tcW w:w="3510" w:type="dxa"/>
          </w:tcPr>
          <w:p w14:paraId="790086A5" w14:textId="3BE91443" w:rsidR="00412BA3" w:rsidRPr="00FD6FC7" w:rsidRDefault="00E67A52" w:rsidP="00FD6FC7">
            <w:pPr>
              <w:jc w:val="center"/>
              <w:rPr>
                <w:ins w:id="684" w:author="Emma Chandler" w:date="2021-07-31T09:34:00Z"/>
                <w:rFonts w:ascii="Calibri" w:hAnsi="Calibri" w:cs="Calibri"/>
                <w:color w:val="000000"/>
              </w:rPr>
            </w:pPr>
            <w:ins w:id="685" w:author="Emma Chandler" w:date="2021-07-31T09:39:00Z">
              <w:r>
                <w:rPr>
                  <w:rFonts w:ascii="Calibri" w:hAnsi="Calibri" w:cs="Calibri"/>
                  <w:color w:val="000000"/>
                </w:rPr>
                <w:t>0.008</w:t>
              </w:r>
            </w:ins>
          </w:p>
        </w:tc>
        <w:tc>
          <w:tcPr>
            <w:tcW w:w="3240" w:type="dxa"/>
          </w:tcPr>
          <w:p w14:paraId="243A5E8E" w14:textId="50B0B2EF" w:rsidR="00412BA3" w:rsidRPr="00FD6FC7" w:rsidRDefault="00E67A52" w:rsidP="00FD6FC7">
            <w:pPr>
              <w:jc w:val="center"/>
              <w:rPr>
                <w:ins w:id="686" w:author="Emma Chandler" w:date="2021-07-31T09:34:00Z"/>
                <w:rFonts w:ascii="Calibri" w:hAnsi="Calibri" w:cs="Calibri"/>
                <w:color w:val="000000"/>
              </w:rPr>
            </w:pPr>
            <w:ins w:id="687" w:author="Emma Chandler" w:date="2021-07-31T09:39:00Z">
              <w:r>
                <w:rPr>
                  <w:rFonts w:ascii="Calibri" w:hAnsi="Calibri" w:cs="Calibri"/>
                  <w:color w:val="000000"/>
                </w:rPr>
                <w:t>0.828</w:t>
              </w:r>
            </w:ins>
          </w:p>
        </w:tc>
      </w:tr>
      <w:tr w:rsidR="00412BA3" w14:paraId="2A1BC263" w14:textId="77777777" w:rsidTr="00FD6FC7">
        <w:trPr>
          <w:ins w:id="688" w:author="Emma Chandler" w:date="2021-07-31T09:34:00Z"/>
        </w:trPr>
        <w:tc>
          <w:tcPr>
            <w:tcW w:w="2965" w:type="dxa"/>
          </w:tcPr>
          <w:p w14:paraId="2FFC90CB" w14:textId="77777777" w:rsidR="00412BA3" w:rsidRPr="00283FF5" w:rsidRDefault="00412BA3" w:rsidP="00FD6FC7">
            <w:pPr>
              <w:rPr>
                <w:ins w:id="689" w:author="Emma Chandler" w:date="2021-07-31T09:34:00Z"/>
                <w:i/>
                <w:iCs/>
                <w:sz w:val="24"/>
                <w:szCs w:val="24"/>
              </w:rPr>
            </w:pPr>
            <w:ins w:id="690" w:author="Emma Chandler" w:date="2021-07-31T09:34:00Z">
              <w:r w:rsidRPr="00283FF5">
                <w:rPr>
                  <w:i/>
                  <w:iCs/>
                  <w:sz w:val="24"/>
                  <w:szCs w:val="24"/>
                </w:rPr>
                <w:t>Anemone canadensis</w:t>
              </w:r>
            </w:ins>
          </w:p>
        </w:tc>
        <w:tc>
          <w:tcPr>
            <w:tcW w:w="3510" w:type="dxa"/>
          </w:tcPr>
          <w:p w14:paraId="074B7C6A" w14:textId="007C29B8" w:rsidR="00412BA3" w:rsidRDefault="00E67A52" w:rsidP="00FD6FC7">
            <w:pPr>
              <w:jc w:val="center"/>
              <w:rPr>
                <w:ins w:id="691" w:author="Emma Chandler" w:date="2021-07-31T09:34:00Z"/>
                <w:sz w:val="24"/>
                <w:szCs w:val="24"/>
              </w:rPr>
            </w:pPr>
            <w:ins w:id="692" w:author="Emma Chandler" w:date="2021-07-31T09:39:00Z">
              <w:r>
                <w:rPr>
                  <w:sz w:val="24"/>
                  <w:szCs w:val="24"/>
                </w:rPr>
                <w:t>0.348</w:t>
              </w:r>
            </w:ins>
            <w:ins w:id="693" w:author="Emma Chandler" w:date="2021-07-31T11:45:00Z">
              <w:r w:rsidR="00B222E4">
                <w:rPr>
                  <w:sz w:val="24"/>
                  <w:szCs w:val="24"/>
                </w:rPr>
                <w:t>*</w:t>
              </w:r>
            </w:ins>
          </w:p>
        </w:tc>
        <w:tc>
          <w:tcPr>
            <w:tcW w:w="3240" w:type="dxa"/>
          </w:tcPr>
          <w:p w14:paraId="75F0989D" w14:textId="0BA7896B" w:rsidR="00412BA3" w:rsidRDefault="00E67A52" w:rsidP="00FD6FC7">
            <w:pPr>
              <w:jc w:val="center"/>
              <w:rPr>
                <w:ins w:id="694" w:author="Emma Chandler" w:date="2021-07-31T09:34:00Z"/>
                <w:sz w:val="24"/>
                <w:szCs w:val="24"/>
              </w:rPr>
            </w:pPr>
            <w:ins w:id="695" w:author="Emma Chandler" w:date="2021-07-31T09:39:00Z">
              <w:r>
                <w:rPr>
                  <w:sz w:val="24"/>
                  <w:szCs w:val="24"/>
                </w:rPr>
                <w:t>1</w:t>
              </w:r>
            </w:ins>
            <w:ins w:id="696" w:author="Emma Chandler" w:date="2021-07-31T11:46:00Z">
              <w:r w:rsidR="00B222E4">
                <w:rPr>
                  <w:sz w:val="24"/>
                  <w:szCs w:val="24"/>
                </w:rPr>
                <w:t>*</w:t>
              </w:r>
            </w:ins>
          </w:p>
        </w:tc>
      </w:tr>
      <w:tr w:rsidR="00412BA3" w14:paraId="02BCA034" w14:textId="77777777" w:rsidTr="00FD6FC7">
        <w:trPr>
          <w:ins w:id="697" w:author="Emma Chandler" w:date="2021-07-31T09:34:00Z"/>
        </w:trPr>
        <w:tc>
          <w:tcPr>
            <w:tcW w:w="2965" w:type="dxa"/>
          </w:tcPr>
          <w:p w14:paraId="05FD137B" w14:textId="77777777" w:rsidR="00412BA3" w:rsidRPr="00283FF5" w:rsidRDefault="00412BA3" w:rsidP="00FD6FC7">
            <w:pPr>
              <w:rPr>
                <w:ins w:id="698" w:author="Emma Chandler" w:date="2021-07-31T09:34:00Z"/>
                <w:i/>
                <w:iCs/>
                <w:sz w:val="24"/>
                <w:szCs w:val="24"/>
              </w:rPr>
            </w:pPr>
            <w:proofErr w:type="spellStart"/>
            <w:ins w:id="699" w:author="Emma Chandler" w:date="2021-07-31T09:34:00Z">
              <w:r w:rsidRPr="00283FF5">
                <w:rPr>
                  <w:i/>
                  <w:iCs/>
                  <w:sz w:val="24"/>
                  <w:szCs w:val="24"/>
                </w:rPr>
                <w:t>Oxytr</w:t>
              </w:r>
              <w:r>
                <w:rPr>
                  <w:i/>
                  <w:iCs/>
                  <w:sz w:val="24"/>
                  <w:szCs w:val="24"/>
                </w:rPr>
                <w:t>opis</w:t>
              </w:r>
              <w:proofErr w:type="spellEnd"/>
              <w:r w:rsidRPr="00283FF5">
                <w:rPr>
                  <w:i/>
                  <w:iCs/>
                  <w:sz w:val="24"/>
                  <w:szCs w:val="24"/>
                </w:rPr>
                <w:t xml:space="preserve"> </w:t>
              </w:r>
              <w:proofErr w:type="spellStart"/>
              <w:r w:rsidRPr="00283FF5">
                <w:rPr>
                  <w:i/>
                  <w:iCs/>
                  <w:sz w:val="24"/>
                  <w:szCs w:val="24"/>
                </w:rPr>
                <w:t>lambe</w:t>
              </w:r>
              <w:r>
                <w:rPr>
                  <w:i/>
                  <w:iCs/>
                  <w:sz w:val="24"/>
                  <w:szCs w:val="24"/>
                </w:rPr>
                <w:t>rtii</w:t>
              </w:r>
              <w:proofErr w:type="spellEnd"/>
            </w:ins>
          </w:p>
        </w:tc>
        <w:tc>
          <w:tcPr>
            <w:tcW w:w="3510" w:type="dxa"/>
          </w:tcPr>
          <w:p w14:paraId="58E0FC0C" w14:textId="3659155E" w:rsidR="00412BA3" w:rsidRDefault="00E67A52" w:rsidP="00FD6FC7">
            <w:pPr>
              <w:jc w:val="center"/>
              <w:rPr>
                <w:ins w:id="700" w:author="Emma Chandler" w:date="2021-07-31T09:34:00Z"/>
                <w:sz w:val="24"/>
                <w:szCs w:val="24"/>
              </w:rPr>
            </w:pPr>
            <w:ins w:id="701" w:author="Emma Chandler" w:date="2021-07-31T09:40:00Z">
              <w:r>
                <w:rPr>
                  <w:sz w:val="24"/>
                  <w:szCs w:val="24"/>
                </w:rPr>
                <w:t>0.744</w:t>
              </w:r>
            </w:ins>
            <w:ins w:id="702" w:author="Emma Chandler" w:date="2021-07-31T11:45:00Z">
              <w:r w:rsidR="00B222E4">
                <w:rPr>
                  <w:sz w:val="24"/>
                  <w:szCs w:val="24"/>
                </w:rPr>
                <w:t>*</w:t>
              </w:r>
            </w:ins>
          </w:p>
        </w:tc>
        <w:tc>
          <w:tcPr>
            <w:tcW w:w="3240" w:type="dxa"/>
          </w:tcPr>
          <w:p w14:paraId="4A323233" w14:textId="354F82B2" w:rsidR="00412BA3" w:rsidRDefault="00E67A52" w:rsidP="00FD6FC7">
            <w:pPr>
              <w:jc w:val="center"/>
              <w:rPr>
                <w:ins w:id="703" w:author="Emma Chandler" w:date="2021-07-31T09:34:00Z"/>
                <w:sz w:val="24"/>
                <w:szCs w:val="24"/>
              </w:rPr>
            </w:pPr>
            <w:ins w:id="704" w:author="Emma Chandler" w:date="2021-07-31T09:40:00Z">
              <w:r>
                <w:rPr>
                  <w:sz w:val="24"/>
                  <w:szCs w:val="24"/>
                </w:rPr>
                <w:t>1</w:t>
              </w:r>
            </w:ins>
            <w:ins w:id="705" w:author="Emma Chandler" w:date="2021-07-31T11:46:00Z">
              <w:r w:rsidR="00B222E4">
                <w:rPr>
                  <w:sz w:val="24"/>
                  <w:szCs w:val="24"/>
                </w:rPr>
                <w:t>*</w:t>
              </w:r>
            </w:ins>
          </w:p>
        </w:tc>
      </w:tr>
      <w:tr w:rsidR="00412BA3" w14:paraId="7FCE5A83" w14:textId="77777777" w:rsidTr="00FD6FC7">
        <w:trPr>
          <w:ins w:id="706" w:author="Emma Chandler" w:date="2021-07-31T09:34:00Z"/>
        </w:trPr>
        <w:tc>
          <w:tcPr>
            <w:tcW w:w="2965" w:type="dxa"/>
          </w:tcPr>
          <w:p w14:paraId="195A9DEB" w14:textId="77777777" w:rsidR="00412BA3" w:rsidRPr="00283FF5" w:rsidRDefault="00412BA3" w:rsidP="00FD6FC7">
            <w:pPr>
              <w:rPr>
                <w:ins w:id="707" w:author="Emma Chandler" w:date="2021-07-31T09:34:00Z"/>
                <w:i/>
                <w:iCs/>
                <w:sz w:val="24"/>
                <w:szCs w:val="24"/>
              </w:rPr>
            </w:pPr>
            <w:ins w:id="708" w:author="Emma Chandler" w:date="2021-07-31T09:34:00Z">
              <w:r w:rsidRPr="00283FF5">
                <w:rPr>
                  <w:i/>
                  <w:iCs/>
                  <w:sz w:val="24"/>
                  <w:szCs w:val="24"/>
                </w:rPr>
                <w:t>Penstemon grandifloras</w:t>
              </w:r>
            </w:ins>
          </w:p>
        </w:tc>
        <w:tc>
          <w:tcPr>
            <w:tcW w:w="3510" w:type="dxa"/>
          </w:tcPr>
          <w:p w14:paraId="44690E99" w14:textId="1295805C" w:rsidR="00412BA3" w:rsidRDefault="00E67A52" w:rsidP="00FD6FC7">
            <w:pPr>
              <w:jc w:val="center"/>
              <w:rPr>
                <w:ins w:id="709" w:author="Emma Chandler" w:date="2021-07-31T09:34:00Z"/>
                <w:sz w:val="24"/>
                <w:szCs w:val="24"/>
              </w:rPr>
            </w:pPr>
            <w:ins w:id="710" w:author="Emma Chandler" w:date="2021-07-31T09:40:00Z">
              <w:r>
                <w:rPr>
                  <w:sz w:val="24"/>
                  <w:szCs w:val="24"/>
                </w:rPr>
                <w:t>0.546</w:t>
              </w:r>
            </w:ins>
            <w:ins w:id="711" w:author="Emma Chandler" w:date="2021-07-31T11:45:00Z">
              <w:r w:rsidR="00B222E4">
                <w:rPr>
                  <w:sz w:val="24"/>
                  <w:szCs w:val="24"/>
                </w:rPr>
                <w:t>*</w:t>
              </w:r>
            </w:ins>
          </w:p>
        </w:tc>
        <w:tc>
          <w:tcPr>
            <w:tcW w:w="3240" w:type="dxa"/>
          </w:tcPr>
          <w:p w14:paraId="0D61E657" w14:textId="4655C2AD" w:rsidR="00412BA3" w:rsidRDefault="00E67A52" w:rsidP="00FD6FC7">
            <w:pPr>
              <w:jc w:val="center"/>
              <w:rPr>
                <w:ins w:id="712" w:author="Emma Chandler" w:date="2021-07-31T09:34:00Z"/>
                <w:sz w:val="24"/>
                <w:szCs w:val="24"/>
              </w:rPr>
            </w:pPr>
            <w:ins w:id="713" w:author="Emma Chandler" w:date="2021-07-31T09:40:00Z">
              <w:r>
                <w:rPr>
                  <w:sz w:val="24"/>
                  <w:szCs w:val="24"/>
                </w:rPr>
                <w:t>1</w:t>
              </w:r>
            </w:ins>
            <w:ins w:id="714" w:author="Emma Chandler" w:date="2021-07-31T11:46:00Z">
              <w:r w:rsidR="00B222E4">
                <w:rPr>
                  <w:sz w:val="24"/>
                  <w:szCs w:val="24"/>
                </w:rPr>
                <w:t>*</w:t>
              </w:r>
            </w:ins>
          </w:p>
        </w:tc>
      </w:tr>
      <w:tr w:rsidR="00412BA3" w14:paraId="32825BDB" w14:textId="77777777" w:rsidTr="00FD6FC7">
        <w:trPr>
          <w:ins w:id="715" w:author="Emma Chandler" w:date="2021-07-31T09:34:00Z"/>
        </w:trPr>
        <w:tc>
          <w:tcPr>
            <w:tcW w:w="2965" w:type="dxa"/>
          </w:tcPr>
          <w:p w14:paraId="2A735BA9" w14:textId="77777777" w:rsidR="00412BA3" w:rsidRPr="00283FF5" w:rsidRDefault="00412BA3" w:rsidP="00FD6FC7">
            <w:pPr>
              <w:rPr>
                <w:ins w:id="716" w:author="Emma Chandler" w:date="2021-07-31T09:34:00Z"/>
                <w:i/>
                <w:iCs/>
                <w:sz w:val="24"/>
                <w:szCs w:val="24"/>
              </w:rPr>
            </w:pPr>
            <w:ins w:id="717" w:author="Emma Chandler" w:date="2021-07-31T09:34:00Z">
              <w:r w:rsidRPr="00283FF5">
                <w:rPr>
                  <w:i/>
                  <w:iCs/>
                  <w:sz w:val="24"/>
                  <w:szCs w:val="24"/>
                </w:rPr>
                <w:t xml:space="preserve">Rosa </w:t>
              </w:r>
              <w:proofErr w:type="spellStart"/>
              <w:r w:rsidRPr="00283FF5">
                <w:rPr>
                  <w:i/>
                  <w:iCs/>
                  <w:sz w:val="24"/>
                  <w:szCs w:val="24"/>
                </w:rPr>
                <w:t>arkansana</w:t>
              </w:r>
              <w:proofErr w:type="spellEnd"/>
            </w:ins>
          </w:p>
        </w:tc>
        <w:tc>
          <w:tcPr>
            <w:tcW w:w="3510" w:type="dxa"/>
          </w:tcPr>
          <w:p w14:paraId="269036D7" w14:textId="3BFE2D31" w:rsidR="00412BA3" w:rsidRDefault="00E67A52" w:rsidP="00FD6FC7">
            <w:pPr>
              <w:jc w:val="center"/>
              <w:rPr>
                <w:ins w:id="718" w:author="Emma Chandler" w:date="2021-07-31T09:34:00Z"/>
                <w:sz w:val="24"/>
                <w:szCs w:val="24"/>
              </w:rPr>
            </w:pPr>
            <w:ins w:id="719" w:author="Emma Chandler" w:date="2021-07-31T09:40:00Z">
              <w:r>
                <w:rPr>
                  <w:sz w:val="24"/>
                  <w:szCs w:val="24"/>
                </w:rPr>
                <w:t>0.013</w:t>
              </w:r>
            </w:ins>
          </w:p>
        </w:tc>
        <w:tc>
          <w:tcPr>
            <w:tcW w:w="3240" w:type="dxa"/>
          </w:tcPr>
          <w:p w14:paraId="0594A4C9" w14:textId="5FF89054" w:rsidR="00412BA3" w:rsidRDefault="00E67A52" w:rsidP="00FD6FC7">
            <w:pPr>
              <w:jc w:val="center"/>
              <w:rPr>
                <w:ins w:id="720" w:author="Emma Chandler" w:date="2021-07-31T09:34:00Z"/>
                <w:sz w:val="24"/>
                <w:szCs w:val="24"/>
              </w:rPr>
            </w:pPr>
            <w:ins w:id="721" w:author="Emma Chandler" w:date="2021-07-31T09:40:00Z">
              <w:r>
                <w:rPr>
                  <w:sz w:val="24"/>
                  <w:szCs w:val="24"/>
                </w:rPr>
                <w:t>0.897</w:t>
              </w:r>
            </w:ins>
          </w:p>
        </w:tc>
      </w:tr>
      <w:tr w:rsidR="00E67A52" w14:paraId="1E2F9EFD" w14:textId="77777777" w:rsidTr="00FD6FC7">
        <w:trPr>
          <w:ins w:id="722" w:author="Emma Chandler" w:date="2021-07-31T09:34:00Z"/>
        </w:trPr>
        <w:tc>
          <w:tcPr>
            <w:tcW w:w="2965" w:type="dxa"/>
          </w:tcPr>
          <w:p w14:paraId="4E0ABA2C" w14:textId="2891A87B" w:rsidR="00E67A52" w:rsidRPr="00283FF5" w:rsidRDefault="00E67A52" w:rsidP="00FD6FC7">
            <w:pPr>
              <w:rPr>
                <w:ins w:id="723" w:author="Emma Chandler" w:date="2021-07-31T09:34:00Z"/>
                <w:i/>
                <w:iCs/>
                <w:sz w:val="24"/>
                <w:szCs w:val="24"/>
              </w:rPr>
            </w:pPr>
            <w:ins w:id="724" w:author="Emma Chandler" w:date="2021-07-31T09:41:00Z">
              <w:r w:rsidRPr="00283FF5">
                <w:rPr>
                  <w:i/>
                  <w:iCs/>
                  <w:sz w:val="24"/>
                  <w:szCs w:val="24"/>
                </w:rPr>
                <w:t xml:space="preserve">Penstemon </w:t>
              </w:r>
              <w:proofErr w:type="spellStart"/>
              <w:r w:rsidRPr="00283FF5">
                <w:rPr>
                  <w:i/>
                  <w:iCs/>
                  <w:sz w:val="24"/>
                  <w:szCs w:val="24"/>
                </w:rPr>
                <w:t>gracilis</w:t>
              </w:r>
            </w:ins>
            <w:proofErr w:type="spellEnd"/>
          </w:p>
        </w:tc>
        <w:tc>
          <w:tcPr>
            <w:tcW w:w="3510" w:type="dxa"/>
          </w:tcPr>
          <w:p w14:paraId="0C950D1E" w14:textId="5FCEDBA4" w:rsidR="00E67A52" w:rsidRDefault="00E67A52" w:rsidP="00FD6FC7">
            <w:pPr>
              <w:jc w:val="center"/>
              <w:rPr>
                <w:ins w:id="725" w:author="Emma Chandler" w:date="2021-07-31T09:34:00Z"/>
                <w:sz w:val="24"/>
                <w:szCs w:val="24"/>
              </w:rPr>
            </w:pPr>
            <w:ins w:id="726" w:author="Emma Chandler" w:date="2021-07-31T09:44:00Z">
              <w:r>
                <w:rPr>
                  <w:sz w:val="24"/>
                  <w:szCs w:val="24"/>
                </w:rPr>
                <w:t>0.308</w:t>
              </w:r>
            </w:ins>
            <w:ins w:id="727" w:author="Emma Chandler" w:date="2021-07-31T11:45:00Z">
              <w:r w:rsidR="00B222E4">
                <w:rPr>
                  <w:sz w:val="24"/>
                  <w:szCs w:val="24"/>
                </w:rPr>
                <w:t>*</w:t>
              </w:r>
            </w:ins>
          </w:p>
        </w:tc>
        <w:tc>
          <w:tcPr>
            <w:tcW w:w="3240" w:type="dxa"/>
          </w:tcPr>
          <w:p w14:paraId="4D24F74A" w14:textId="631A42C8" w:rsidR="00E67A52" w:rsidRDefault="00E67A52" w:rsidP="00FD6FC7">
            <w:pPr>
              <w:jc w:val="center"/>
              <w:rPr>
                <w:ins w:id="728" w:author="Emma Chandler" w:date="2021-07-31T09:34:00Z"/>
                <w:sz w:val="24"/>
                <w:szCs w:val="24"/>
              </w:rPr>
            </w:pPr>
            <w:ins w:id="729" w:author="Emma Chandler" w:date="2021-07-31T09:45:00Z">
              <w:r>
                <w:rPr>
                  <w:sz w:val="24"/>
                  <w:szCs w:val="24"/>
                </w:rPr>
                <w:t>0.999</w:t>
              </w:r>
            </w:ins>
            <w:ins w:id="730" w:author="Emma Chandler" w:date="2021-07-31T11:46:00Z">
              <w:r w:rsidR="00B222E4">
                <w:rPr>
                  <w:sz w:val="24"/>
                  <w:szCs w:val="24"/>
                </w:rPr>
                <w:t>*</w:t>
              </w:r>
            </w:ins>
          </w:p>
        </w:tc>
      </w:tr>
      <w:tr w:rsidR="00E67A52" w14:paraId="3827EB01" w14:textId="77777777" w:rsidTr="00FD6FC7">
        <w:trPr>
          <w:ins w:id="731" w:author="Emma Chandler" w:date="2021-07-31T09:34:00Z"/>
        </w:trPr>
        <w:tc>
          <w:tcPr>
            <w:tcW w:w="2965" w:type="dxa"/>
          </w:tcPr>
          <w:p w14:paraId="23F2FFDE" w14:textId="35693CE3" w:rsidR="00E67A52" w:rsidRPr="00283FF5" w:rsidRDefault="00E67A52" w:rsidP="00FD6FC7">
            <w:pPr>
              <w:rPr>
                <w:ins w:id="732" w:author="Emma Chandler" w:date="2021-07-31T09:34:00Z"/>
                <w:i/>
                <w:iCs/>
                <w:sz w:val="24"/>
                <w:szCs w:val="24"/>
              </w:rPr>
            </w:pPr>
            <w:ins w:id="733" w:author="Emma Chandler" w:date="2021-07-31T09:41:00Z">
              <w:r w:rsidRPr="00283FF5">
                <w:rPr>
                  <w:i/>
                  <w:iCs/>
                  <w:sz w:val="24"/>
                  <w:szCs w:val="24"/>
                </w:rPr>
                <w:t>Zigadenus elegans</w:t>
              </w:r>
            </w:ins>
          </w:p>
        </w:tc>
        <w:tc>
          <w:tcPr>
            <w:tcW w:w="3510" w:type="dxa"/>
          </w:tcPr>
          <w:p w14:paraId="3C4EA4B7" w14:textId="1DCD1E23" w:rsidR="00E67A52" w:rsidRDefault="00E67A52" w:rsidP="00FD6FC7">
            <w:pPr>
              <w:jc w:val="center"/>
              <w:rPr>
                <w:ins w:id="734" w:author="Emma Chandler" w:date="2021-07-31T09:34:00Z"/>
                <w:sz w:val="24"/>
                <w:szCs w:val="24"/>
              </w:rPr>
            </w:pPr>
            <w:ins w:id="735" w:author="Emma Chandler" w:date="2021-07-31T09:45:00Z">
              <w:r>
                <w:rPr>
                  <w:sz w:val="24"/>
                  <w:szCs w:val="24"/>
                </w:rPr>
                <w:t>0.156</w:t>
              </w:r>
            </w:ins>
            <w:ins w:id="736" w:author="Emma Chandler" w:date="2021-07-31T11:45:00Z">
              <w:r w:rsidR="00B222E4">
                <w:rPr>
                  <w:sz w:val="24"/>
                  <w:szCs w:val="24"/>
                </w:rPr>
                <w:t>*</w:t>
              </w:r>
            </w:ins>
          </w:p>
        </w:tc>
        <w:tc>
          <w:tcPr>
            <w:tcW w:w="3240" w:type="dxa"/>
          </w:tcPr>
          <w:p w14:paraId="3011DBBF" w14:textId="0180EDFE" w:rsidR="00E67A52" w:rsidRDefault="00E67A52" w:rsidP="00FD6FC7">
            <w:pPr>
              <w:jc w:val="center"/>
              <w:rPr>
                <w:ins w:id="737" w:author="Emma Chandler" w:date="2021-07-31T09:34:00Z"/>
                <w:sz w:val="24"/>
                <w:szCs w:val="24"/>
              </w:rPr>
            </w:pPr>
            <w:ins w:id="738" w:author="Emma Chandler" w:date="2021-07-31T09:45:00Z">
              <w:r>
                <w:rPr>
                  <w:sz w:val="24"/>
                  <w:szCs w:val="24"/>
                </w:rPr>
                <w:t>0.962</w:t>
              </w:r>
            </w:ins>
            <w:ins w:id="739" w:author="Emma Chandler" w:date="2021-07-31T11:46:00Z">
              <w:r w:rsidR="00B222E4">
                <w:rPr>
                  <w:sz w:val="24"/>
                  <w:szCs w:val="24"/>
                </w:rPr>
                <w:t>*</w:t>
              </w:r>
            </w:ins>
          </w:p>
        </w:tc>
      </w:tr>
      <w:tr w:rsidR="00E67A52" w14:paraId="0F8D2204" w14:textId="77777777" w:rsidTr="00FD6FC7">
        <w:trPr>
          <w:ins w:id="740" w:author="Emma Chandler" w:date="2021-07-31T09:34:00Z"/>
        </w:trPr>
        <w:tc>
          <w:tcPr>
            <w:tcW w:w="2965" w:type="dxa"/>
          </w:tcPr>
          <w:p w14:paraId="6E6F5D2D" w14:textId="69BDB87B" w:rsidR="00E67A52" w:rsidRPr="00283FF5" w:rsidRDefault="00E67A52" w:rsidP="00FD6FC7">
            <w:pPr>
              <w:rPr>
                <w:ins w:id="741" w:author="Emma Chandler" w:date="2021-07-31T09:34:00Z"/>
                <w:i/>
                <w:iCs/>
                <w:sz w:val="24"/>
                <w:szCs w:val="24"/>
              </w:rPr>
            </w:pPr>
            <w:ins w:id="742" w:author="Emma Chandler" w:date="2021-07-31T09:41:00Z">
              <w:r>
                <w:rPr>
                  <w:i/>
                  <w:iCs/>
                  <w:sz w:val="24"/>
                  <w:szCs w:val="24"/>
                </w:rPr>
                <w:t xml:space="preserve">Amorpha </w:t>
              </w:r>
              <w:proofErr w:type="spellStart"/>
              <w:r>
                <w:rPr>
                  <w:i/>
                  <w:iCs/>
                  <w:sz w:val="24"/>
                  <w:szCs w:val="24"/>
                </w:rPr>
                <w:t>canescens</w:t>
              </w:r>
            </w:ins>
            <w:proofErr w:type="spellEnd"/>
          </w:p>
        </w:tc>
        <w:tc>
          <w:tcPr>
            <w:tcW w:w="3510" w:type="dxa"/>
          </w:tcPr>
          <w:p w14:paraId="4156830E" w14:textId="06E8A386" w:rsidR="00E67A52" w:rsidRDefault="00E67A52" w:rsidP="00FD6FC7">
            <w:pPr>
              <w:jc w:val="center"/>
              <w:rPr>
                <w:ins w:id="743" w:author="Emma Chandler" w:date="2021-07-31T09:34:00Z"/>
                <w:sz w:val="24"/>
                <w:szCs w:val="24"/>
              </w:rPr>
            </w:pPr>
            <w:ins w:id="744" w:author="Emma Chandler" w:date="2021-07-31T09:45:00Z">
              <w:r>
                <w:rPr>
                  <w:sz w:val="24"/>
                  <w:szCs w:val="24"/>
                </w:rPr>
                <w:t>0.004</w:t>
              </w:r>
            </w:ins>
          </w:p>
        </w:tc>
        <w:tc>
          <w:tcPr>
            <w:tcW w:w="3240" w:type="dxa"/>
          </w:tcPr>
          <w:p w14:paraId="2EEE85BB" w14:textId="1B1A7ECC" w:rsidR="00E67A52" w:rsidRDefault="00E67A52" w:rsidP="00FD6FC7">
            <w:pPr>
              <w:jc w:val="center"/>
              <w:rPr>
                <w:ins w:id="745" w:author="Emma Chandler" w:date="2021-07-31T09:34:00Z"/>
                <w:sz w:val="24"/>
                <w:szCs w:val="24"/>
              </w:rPr>
            </w:pPr>
            <w:ins w:id="746" w:author="Emma Chandler" w:date="2021-07-31T09:45:00Z">
              <w:r>
                <w:rPr>
                  <w:sz w:val="24"/>
                  <w:szCs w:val="24"/>
                </w:rPr>
                <w:t>0.662</w:t>
              </w:r>
            </w:ins>
          </w:p>
        </w:tc>
      </w:tr>
      <w:tr w:rsidR="00E67A52" w14:paraId="13330EA8" w14:textId="77777777" w:rsidTr="00FD6FC7">
        <w:trPr>
          <w:ins w:id="747" w:author="Emma Chandler" w:date="2021-07-31T09:34:00Z"/>
        </w:trPr>
        <w:tc>
          <w:tcPr>
            <w:tcW w:w="2965" w:type="dxa"/>
          </w:tcPr>
          <w:p w14:paraId="345EA714" w14:textId="57E0060D" w:rsidR="00E67A52" w:rsidRPr="00283FF5" w:rsidRDefault="00E67A52" w:rsidP="00FD6FC7">
            <w:pPr>
              <w:rPr>
                <w:ins w:id="748" w:author="Emma Chandler" w:date="2021-07-31T09:34:00Z"/>
                <w:i/>
                <w:iCs/>
                <w:sz w:val="24"/>
                <w:szCs w:val="24"/>
              </w:rPr>
            </w:pPr>
            <w:ins w:id="749" w:author="Emma Chandler" w:date="2021-07-31T09:41:00Z">
              <w:r>
                <w:rPr>
                  <w:i/>
                  <w:iCs/>
                  <w:sz w:val="24"/>
                  <w:szCs w:val="24"/>
                </w:rPr>
                <w:t>Campanula rotundifolia</w:t>
              </w:r>
            </w:ins>
          </w:p>
        </w:tc>
        <w:tc>
          <w:tcPr>
            <w:tcW w:w="3510" w:type="dxa"/>
          </w:tcPr>
          <w:p w14:paraId="2E3C89E0" w14:textId="1BADE4A6" w:rsidR="00E67A52" w:rsidRDefault="00E67A52" w:rsidP="00FD6FC7">
            <w:pPr>
              <w:jc w:val="center"/>
              <w:rPr>
                <w:ins w:id="750" w:author="Emma Chandler" w:date="2021-07-31T09:34:00Z"/>
                <w:sz w:val="24"/>
                <w:szCs w:val="24"/>
              </w:rPr>
            </w:pPr>
            <w:ins w:id="751" w:author="Emma Chandler" w:date="2021-07-31T09:45:00Z">
              <w:r>
                <w:rPr>
                  <w:sz w:val="24"/>
                  <w:szCs w:val="24"/>
                </w:rPr>
                <w:t>0.042</w:t>
              </w:r>
            </w:ins>
          </w:p>
        </w:tc>
        <w:tc>
          <w:tcPr>
            <w:tcW w:w="3240" w:type="dxa"/>
          </w:tcPr>
          <w:p w14:paraId="63822785" w14:textId="6388B443" w:rsidR="00E67A52" w:rsidRDefault="00E67A52" w:rsidP="00FD6FC7">
            <w:pPr>
              <w:jc w:val="center"/>
              <w:rPr>
                <w:ins w:id="752" w:author="Emma Chandler" w:date="2021-07-31T09:34:00Z"/>
                <w:sz w:val="24"/>
                <w:szCs w:val="24"/>
              </w:rPr>
            </w:pPr>
            <w:ins w:id="753" w:author="Emma Chandler" w:date="2021-07-31T09:46:00Z">
              <w:r>
                <w:rPr>
                  <w:sz w:val="24"/>
                  <w:szCs w:val="24"/>
                </w:rPr>
                <w:t>0.927</w:t>
              </w:r>
            </w:ins>
          </w:p>
        </w:tc>
      </w:tr>
      <w:tr w:rsidR="00E67A52" w14:paraId="0656AAC8" w14:textId="77777777" w:rsidTr="00FD6FC7">
        <w:trPr>
          <w:ins w:id="754" w:author="Emma Chandler" w:date="2021-07-31T09:34:00Z"/>
        </w:trPr>
        <w:tc>
          <w:tcPr>
            <w:tcW w:w="2965" w:type="dxa"/>
          </w:tcPr>
          <w:p w14:paraId="28C607BE" w14:textId="42CCFB1C" w:rsidR="00E67A52" w:rsidRPr="00283FF5" w:rsidRDefault="00E67A52" w:rsidP="00FD6FC7">
            <w:pPr>
              <w:rPr>
                <w:ins w:id="755" w:author="Emma Chandler" w:date="2021-07-31T09:34:00Z"/>
                <w:i/>
                <w:iCs/>
                <w:sz w:val="24"/>
                <w:szCs w:val="24"/>
              </w:rPr>
            </w:pPr>
            <w:ins w:id="756" w:author="Emma Chandler" w:date="2021-07-31T09:41:00Z">
              <w:r w:rsidRPr="00283FF5">
                <w:rPr>
                  <w:i/>
                  <w:iCs/>
                  <w:sz w:val="24"/>
                  <w:szCs w:val="24"/>
                </w:rPr>
                <w:t xml:space="preserve">Oenothera </w:t>
              </w:r>
              <w:proofErr w:type="spellStart"/>
              <w:r w:rsidRPr="00283FF5">
                <w:rPr>
                  <w:i/>
                  <w:iCs/>
                  <w:sz w:val="24"/>
                  <w:szCs w:val="24"/>
                </w:rPr>
                <w:t>nuttallii</w:t>
              </w:r>
            </w:ins>
            <w:proofErr w:type="spellEnd"/>
          </w:p>
        </w:tc>
        <w:tc>
          <w:tcPr>
            <w:tcW w:w="3510" w:type="dxa"/>
          </w:tcPr>
          <w:p w14:paraId="5023CD27" w14:textId="6109EC58" w:rsidR="00E67A52" w:rsidRDefault="00E67A52" w:rsidP="00FD6FC7">
            <w:pPr>
              <w:jc w:val="center"/>
              <w:rPr>
                <w:ins w:id="757" w:author="Emma Chandler" w:date="2021-07-31T09:34:00Z"/>
                <w:sz w:val="24"/>
                <w:szCs w:val="24"/>
              </w:rPr>
            </w:pPr>
            <w:ins w:id="758" w:author="Emma Chandler" w:date="2021-07-31T09:46:00Z">
              <w:r>
                <w:rPr>
                  <w:sz w:val="24"/>
                  <w:szCs w:val="24"/>
                </w:rPr>
                <w:t>0.684</w:t>
              </w:r>
            </w:ins>
            <w:ins w:id="759" w:author="Emma Chandler" w:date="2021-07-31T11:46:00Z">
              <w:r w:rsidR="00B222E4">
                <w:rPr>
                  <w:sz w:val="24"/>
                  <w:szCs w:val="24"/>
                </w:rPr>
                <w:t>*</w:t>
              </w:r>
            </w:ins>
          </w:p>
        </w:tc>
        <w:tc>
          <w:tcPr>
            <w:tcW w:w="3240" w:type="dxa"/>
          </w:tcPr>
          <w:p w14:paraId="088235CD" w14:textId="4A36DC00" w:rsidR="00E67A52" w:rsidRDefault="00E67A52" w:rsidP="00FD6FC7">
            <w:pPr>
              <w:jc w:val="center"/>
              <w:rPr>
                <w:ins w:id="760" w:author="Emma Chandler" w:date="2021-07-31T09:34:00Z"/>
                <w:sz w:val="24"/>
                <w:szCs w:val="24"/>
              </w:rPr>
            </w:pPr>
            <w:ins w:id="761" w:author="Emma Chandler" w:date="2021-07-31T09:46:00Z">
              <w:r>
                <w:rPr>
                  <w:sz w:val="24"/>
                  <w:szCs w:val="24"/>
                </w:rPr>
                <w:t>1</w:t>
              </w:r>
            </w:ins>
            <w:ins w:id="762" w:author="Emma Chandler" w:date="2021-07-31T11:46:00Z">
              <w:r w:rsidR="00B222E4">
                <w:rPr>
                  <w:sz w:val="24"/>
                  <w:szCs w:val="24"/>
                </w:rPr>
                <w:t>*</w:t>
              </w:r>
            </w:ins>
          </w:p>
        </w:tc>
      </w:tr>
    </w:tbl>
    <w:p w14:paraId="05CC1A10" w14:textId="77777777" w:rsidR="00412BA3" w:rsidRDefault="00412BA3" w:rsidP="00903D13">
      <w:pPr>
        <w:tabs>
          <w:tab w:val="left" w:pos="810"/>
        </w:tabs>
        <w:spacing w:before="240" w:line="480" w:lineRule="auto"/>
        <w:rPr>
          <w:ins w:id="763" w:author="Emma Chandler" w:date="2021-07-31T09:33:00Z"/>
          <w:b/>
          <w:bCs/>
          <w:sz w:val="24"/>
          <w:szCs w:val="24"/>
        </w:rPr>
      </w:pPr>
    </w:p>
    <w:p w14:paraId="43777D13" w14:textId="77777777" w:rsidR="00412BA3" w:rsidRDefault="00412BA3" w:rsidP="00903D13">
      <w:pPr>
        <w:tabs>
          <w:tab w:val="left" w:pos="810"/>
        </w:tabs>
        <w:spacing w:before="240" w:line="480" w:lineRule="auto"/>
        <w:rPr>
          <w:ins w:id="764" w:author="Emma Chandler" w:date="2021-07-31T09:33:00Z"/>
          <w:b/>
          <w:bCs/>
          <w:sz w:val="24"/>
          <w:szCs w:val="24"/>
        </w:rPr>
      </w:pPr>
    </w:p>
    <w:p w14:paraId="2E645C95" w14:textId="77777777" w:rsidR="00B222E4" w:rsidRDefault="00B222E4" w:rsidP="00903D13">
      <w:pPr>
        <w:tabs>
          <w:tab w:val="left" w:pos="810"/>
        </w:tabs>
        <w:spacing w:before="240" w:line="480" w:lineRule="auto"/>
        <w:rPr>
          <w:ins w:id="765" w:author="Emma Chandler" w:date="2021-07-31T11:47:00Z"/>
          <w:b/>
          <w:bCs/>
          <w:sz w:val="24"/>
          <w:szCs w:val="24"/>
        </w:rPr>
      </w:pPr>
      <w:ins w:id="766" w:author="Emma Chandler" w:date="2021-07-31T11:47:00Z">
        <w:r>
          <w:rPr>
            <w:b/>
            <w:bCs/>
            <w:sz w:val="24"/>
            <w:szCs w:val="24"/>
          </w:rPr>
          <w:br w:type="page"/>
        </w:r>
      </w:ins>
    </w:p>
    <w:p w14:paraId="7C3674C6" w14:textId="2CA4191E" w:rsidR="00903D13" w:rsidRPr="00AC4581" w:rsidRDefault="00903D13" w:rsidP="00903D13">
      <w:pPr>
        <w:tabs>
          <w:tab w:val="left" w:pos="810"/>
        </w:tabs>
        <w:spacing w:before="240" w:line="480" w:lineRule="auto"/>
        <w:rPr>
          <w:b/>
          <w:bCs/>
          <w:sz w:val="24"/>
          <w:szCs w:val="24"/>
        </w:rPr>
      </w:pPr>
      <w:r w:rsidRPr="00AC4581">
        <w:rPr>
          <w:b/>
          <w:bCs/>
          <w:sz w:val="24"/>
          <w:szCs w:val="24"/>
        </w:rPr>
        <w:lastRenderedPageBreak/>
        <w:t>Figure Legends</w:t>
      </w:r>
    </w:p>
    <w:p w14:paraId="3E080F7B" w14:textId="2CFEB791" w:rsidR="00E95E65" w:rsidRDefault="00E95E65" w:rsidP="00903D13">
      <w:pPr>
        <w:tabs>
          <w:tab w:val="left" w:pos="810"/>
        </w:tabs>
        <w:spacing w:line="480" w:lineRule="auto"/>
        <w:rPr>
          <w:ins w:id="767" w:author="Steven Travers" w:date="2021-07-22T16:37:00Z"/>
          <w:sz w:val="24"/>
          <w:szCs w:val="24"/>
        </w:rPr>
      </w:pPr>
      <w:ins w:id="768" w:author="Steven Travers" w:date="2021-07-22T16:35:00Z">
        <w:r>
          <w:rPr>
            <w:sz w:val="24"/>
            <w:szCs w:val="24"/>
          </w:rPr>
          <w:t>Figure 1. Average monthly snowfall and rainfall</w:t>
        </w:r>
      </w:ins>
      <w:ins w:id="769" w:author="Steven Travers" w:date="2021-07-22T16:36:00Z">
        <w:r w:rsidR="00D62E57">
          <w:rPr>
            <w:sz w:val="24"/>
            <w:szCs w:val="24"/>
          </w:rPr>
          <w:t xml:space="preserve"> in Fargo, North Dakota for the years of this study (1942-1961; 2012-2020</w:t>
        </w:r>
      </w:ins>
      <w:ins w:id="770" w:author="Steven Travers" w:date="2021-07-22T16:37:00Z">
        <w:r w:rsidR="00D62E57">
          <w:rPr>
            <w:sz w:val="24"/>
            <w:szCs w:val="24"/>
          </w:rPr>
          <w:t xml:space="preserve">). </w:t>
        </w:r>
      </w:ins>
    </w:p>
    <w:p w14:paraId="42D50B78" w14:textId="77777777" w:rsidR="00D62E57" w:rsidRDefault="00D62E57" w:rsidP="00903D13">
      <w:pPr>
        <w:tabs>
          <w:tab w:val="left" w:pos="810"/>
        </w:tabs>
        <w:spacing w:line="480" w:lineRule="auto"/>
        <w:rPr>
          <w:ins w:id="771" w:author="Steven Travers" w:date="2021-07-22T16:35:00Z"/>
          <w:sz w:val="24"/>
          <w:szCs w:val="24"/>
        </w:rPr>
      </w:pPr>
    </w:p>
    <w:p w14:paraId="164B90FE" w14:textId="4DD1BB6A" w:rsidR="00903D13" w:rsidRDefault="00903D13" w:rsidP="00903D13">
      <w:pPr>
        <w:tabs>
          <w:tab w:val="left" w:pos="810"/>
        </w:tabs>
        <w:spacing w:line="480" w:lineRule="auto"/>
        <w:rPr>
          <w:sz w:val="24"/>
          <w:szCs w:val="24"/>
        </w:rPr>
      </w:pPr>
      <w:r>
        <w:rPr>
          <w:sz w:val="24"/>
          <w:szCs w:val="24"/>
        </w:rPr>
        <w:t xml:space="preserve">Figure </w:t>
      </w:r>
      <w:ins w:id="772" w:author="Emma Chandler" w:date="2021-07-31T20:58:00Z">
        <w:r w:rsidR="00FA1A54">
          <w:rPr>
            <w:sz w:val="24"/>
            <w:szCs w:val="24"/>
          </w:rPr>
          <w:t>2</w:t>
        </w:r>
      </w:ins>
      <w:del w:id="773" w:author="Emma Chandler" w:date="2021-07-31T20:58:00Z">
        <w:r w:rsidDel="00FA1A54">
          <w:rPr>
            <w:sz w:val="24"/>
            <w:szCs w:val="24"/>
          </w:rPr>
          <w:delText>1</w:delText>
        </w:r>
      </w:del>
      <w:r>
        <w:rPr>
          <w:sz w:val="24"/>
          <w:szCs w:val="24"/>
        </w:rPr>
        <w:t>. Full path diagram (a) and reduced path diagram excluding DOBG (b). The reduced path diagram was used for the structural equation modeling.</w:t>
      </w:r>
    </w:p>
    <w:p w14:paraId="6C062F8C" w14:textId="77777777" w:rsidR="00903D13" w:rsidRDefault="00903D13" w:rsidP="00903D13">
      <w:pPr>
        <w:tabs>
          <w:tab w:val="left" w:pos="810"/>
        </w:tabs>
        <w:spacing w:line="480" w:lineRule="auto"/>
        <w:rPr>
          <w:sz w:val="24"/>
          <w:szCs w:val="24"/>
        </w:rPr>
      </w:pPr>
    </w:p>
    <w:p w14:paraId="445AEE71" w14:textId="1C544219" w:rsidR="00903D13" w:rsidRDefault="00903D13" w:rsidP="00903D13">
      <w:pPr>
        <w:tabs>
          <w:tab w:val="left" w:pos="810"/>
        </w:tabs>
        <w:spacing w:line="480" w:lineRule="auto"/>
        <w:rPr>
          <w:sz w:val="24"/>
          <w:szCs w:val="24"/>
        </w:rPr>
      </w:pPr>
      <w:r w:rsidRPr="00F211FD">
        <w:rPr>
          <w:sz w:val="24"/>
          <w:szCs w:val="24"/>
        </w:rPr>
        <w:t xml:space="preserve">Figure </w:t>
      </w:r>
      <w:ins w:id="774" w:author="Emma Chandler" w:date="2021-07-31T20:58:00Z">
        <w:r w:rsidR="00FA1A54">
          <w:rPr>
            <w:sz w:val="24"/>
            <w:szCs w:val="24"/>
          </w:rPr>
          <w:t>3</w:t>
        </w:r>
      </w:ins>
      <w:del w:id="775" w:author="Emma Chandler" w:date="2021-07-31T20:58:00Z">
        <w:r w:rsidDel="00FA1A54">
          <w:rPr>
            <w:sz w:val="24"/>
            <w:szCs w:val="24"/>
          </w:rPr>
          <w:delText>2</w:delText>
        </w:r>
      </w:del>
      <w:r w:rsidRPr="00F211FD">
        <w:rPr>
          <w:sz w:val="24"/>
          <w:szCs w:val="24"/>
        </w:rPr>
        <w:t xml:space="preserve">. Box plots of the first flowering day (FFD) of </w:t>
      </w:r>
      <w:r>
        <w:rPr>
          <w:sz w:val="24"/>
          <w:szCs w:val="24"/>
        </w:rPr>
        <w:t>19</w:t>
      </w:r>
      <w:r w:rsidRPr="00F211FD">
        <w:rPr>
          <w:sz w:val="24"/>
          <w:szCs w:val="24"/>
        </w:rPr>
        <w:t xml:space="preserve"> plant species from the Bluestem Prairie reserve in </w:t>
      </w:r>
      <w:proofErr w:type="gramStart"/>
      <w:r w:rsidRPr="00F211FD">
        <w:rPr>
          <w:sz w:val="24"/>
          <w:szCs w:val="24"/>
        </w:rPr>
        <w:t>Clay county</w:t>
      </w:r>
      <w:proofErr w:type="gramEnd"/>
      <w:r w:rsidRPr="00F211FD">
        <w:rPr>
          <w:sz w:val="24"/>
          <w:szCs w:val="24"/>
        </w:rPr>
        <w:t xml:space="preserve">, MN. Observations were made between 1942-1961 and 2012-2020.  Box plots indicate distribution quartiles and standard error bars. </w:t>
      </w:r>
    </w:p>
    <w:p w14:paraId="6F7A4422" w14:textId="77777777" w:rsidR="00903D13" w:rsidRDefault="00903D13" w:rsidP="00903D13">
      <w:pPr>
        <w:tabs>
          <w:tab w:val="left" w:pos="810"/>
        </w:tabs>
        <w:spacing w:line="480" w:lineRule="auto"/>
        <w:rPr>
          <w:sz w:val="24"/>
          <w:szCs w:val="24"/>
        </w:rPr>
      </w:pPr>
    </w:p>
    <w:p w14:paraId="4094B973" w14:textId="0621CD08" w:rsidR="00903D13" w:rsidRDefault="00903D13" w:rsidP="00903D13">
      <w:pPr>
        <w:tabs>
          <w:tab w:val="left" w:pos="810"/>
        </w:tabs>
        <w:spacing w:line="480" w:lineRule="auto"/>
        <w:rPr>
          <w:sz w:val="24"/>
          <w:szCs w:val="24"/>
        </w:rPr>
      </w:pPr>
      <w:r>
        <w:rPr>
          <w:sz w:val="24"/>
          <w:szCs w:val="24"/>
        </w:rPr>
        <w:t xml:space="preserve">Figure </w:t>
      </w:r>
      <w:ins w:id="776" w:author="Emma Chandler" w:date="2021-07-31T20:58:00Z">
        <w:r w:rsidR="00FA1A54">
          <w:rPr>
            <w:sz w:val="24"/>
            <w:szCs w:val="24"/>
          </w:rPr>
          <w:t>4</w:t>
        </w:r>
      </w:ins>
      <w:del w:id="777" w:author="Emma Chandler" w:date="2021-07-31T20:58:00Z">
        <w:r w:rsidDel="00FA1A54">
          <w:rPr>
            <w:sz w:val="24"/>
            <w:szCs w:val="24"/>
          </w:rPr>
          <w:delText>3</w:delText>
        </w:r>
      </w:del>
      <w:r>
        <w:rPr>
          <w:sz w:val="24"/>
          <w:szCs w:val="24"/>
        </w:rPr>
        <w:t>.</w:t>
      </w:r>
      <w:r w:rsidRPr="00F211FD">
        <w:rPr>
          <w:sz w:val="24"/>
          <w:szCs w:val="24"/>
        </w:rPr>
        <w:t xml:space="preserve"> </w:t>
      </w:r>
      <w:r w:rsidRPr="00283FF5">
        <w:rPr>
          <w:sz w:val="24"/>
          <w:szCs w:val="24"/>
        </w:rPr>
        <w:t>Path diagrams with</w:t>
      </w:r>
      <w:r>
        <w:rPr>
          <w:sz w:val="24"/>
          <w:szCs w:val="24"/>
        </w:rPr>
        <w:t xml:space="preserve"> standardized regression coefficient </w:t>
      </w:r>
      <w:r w:rsidRPr="00283FF5">
        <w:rPr>
          <w:sz w:val="24"/>
          <w:szCs w:val="24"/>
        </w:rPr>
        <w:t>estimates labeled. Number of asterisks indicate level of significance for p-value: *p ≤ 0.05, **p ≤ 0.01, ***p ≤ 0.001.</w:t>
      </w:r>
    </w:p>
    <w:p w14:paraId="249B363D" w14:textId="77777777" w:rsidR="00903D13" w:rsidRDefault="00903D13" w:rsidP="00903D13">
      <w:pPr>
        <w:tabs>
          <w:tab w:val="left" w:pos="810"/>
        </w:tabs>
        <w:spacing w:line="480" w:lineRule="auto"/>
        <w:rPr>
          <w:sz w:val="24"/>
          <w:szCs w:val="24"/>
        </w:rPr>
      </w:pPr>
    </w:p>
    <w:p w14:paraId="717C843F" w14:textId="7AC67B98" w:rsidR="00903D13" w:rsidRDefault="00903D13" w:rsidP="00903D13">
      <w:pPr>
        <w:tabs>
          <w:tab w:val="left" w:pos="810"/>
        </w:tabs>
        <w:spacing w:line="480" w:lineRule="auto"/>
        <w:rPr>
          <w:sz w:val="24"/>
          <w:szCs w:val="24"/>
        </w:rPr>
      </w:pPr>
      <w:r>
        <w:rPr>
          <w:sz w:val="24"/>
          <w:szCs w:val="24"/>
        </w:rPr>
        <w:t xml:space="preserve">Figure </w:t>
      </w:r>
      <w:ins w:id="778" w:author="Emma Chandler" w:date="2021-07-31T20:58:00Z">
        <w:r w:rsidR="00FA1A54">
          <w:rPr>
            <w:sz w:val="24"/>
            <w:szCs w:val="24"/>
          </w:rPr>
          <w:t>5</w:t>
        </w:r>
      </w:ins>
      <w:del w:id="779" w:author="Emma Chandler" w:date="2021-07-31T20:58:00Z">
        <w:r w:rsidDel="00FA1A54">
          <w:rPr>
            <w:sz w:val="24"/>
            <w:szCs w:val="24"/>
          </w:rPr>
          <w:delText>4</w:delText>
        </w:r>
      </w:del>
      <w:r>
        <w:rPr>
          <w:sz w:val="24"/>
          <w:szCs w:val="24"/>
        </w:rPr>
        <w:t>.  Simple linear regressions</w:t>
      </w:r>
      <w:r w:rsidRPr="00283FF5">
        <w:rPr>
          <w:sz w:val="24"/>
          <w:szCs w:val="24"/>
        </w:rPr>
        <w:t xml:space="preserve"> of FFD </w:t>
      </w:r>
      <w:r>
        <w:rPr>
          <w:sz w:val="24"/>
          <w:szCs w:val="24"/>
        </w:rPr>
        <w:t>as a function of</w:t>
      </w:r>
      <w:r w:rsidRPr="00283FF5">
        <w:rPr>
          <w:sz w:val="24"/>
          <w:szCs w:val="24"/>
        </w:rPr>
        <w:t xml:space="preserve"> SPDX for each species</w:t>
      </w:r>
      <w:r>
        <w:rPr>
          <w:sz w:val="24"/>
          <w:szCs w:val="24"/>
        </w:rPr>
        <w:t xml:space="preserve"> with best-fit lines based on least-square estimates. Results for species are organized </w:t>
      </w:r>
      <w:r w:rsidRPr="00283FF5">
        <w:rPr>
          <w:sz w:val="24"/>
          <w:szCs w:val="24"/>
        </w:rPr>
        <w:t>in order of</w:t>
      </w:r>
      <w:r>
        <w:rPr>
          <w:sz w:val="24"/>
          <w:szCs w:val="24"/>
        </w:rPr>
        <w:t xml:space="preserve"> flowering sequence over the season from</w:t>
      </w:r>
      <w:r w:rsidRPr="00283FF5">
        <w:rPr>
          <w:sz w:val="24"/>
          <w:szCs w:val="24"/>
        </w:rPr>
        <w:t xml:space="preserve"> early </w:t>
      </w:r>
      <w:r>
        <w:rPr>
          <w:sz w:val="24"/>
          <w:szCs w:val="24"/>
        </w:rPr>
        <w:t>spring to late summer.</w:t>
      </w:r>
    </w:p>
    <w:p w14:paraId="5C09F158" w14:textId="77777777" w:rsidR="003033E4" w:rsidRPr="003033E4" w:rsidRDefault="003033E4" w:rsidP="002B3E1D">
      <w:pPr>
        <w:rPr>
          <w:b/>
          <w:bCs/>
          <w:sz w:val="24"/>
          <w:szCs w:val="24"/>
        </w:rPr>
      </w:pPr>
    </w:p>
    <w:p w14:paraId="22EF649E" w14:textId="77777777" w:rsidR="00903D13" w:rsidRDefault="00903D13" w:rsidP="002B3E1D">
      <w:pPr>
        <w:rPr>
          <w:b/>
          <w:bCs/>
          <w:sz w:val="24"/>
          <w:szCs w:val="24"/>
        </w:rPr>
      </w:pPr>
    </w:p>
    <w:p w14:paraId="29AD2AA7" w14:textId="77777777" w:rsidR="00903D13" w:rsidRDefault="00903D13" w:rsidP="002B3E1D">
      <w:pPr>
        <w:rPr>
          <w:b/>
          <w:bCs/>
          <w:sz w:val="24"/>
          <w:szCs w:val="24"/>
        </w:rPr>
      </w:pPr>
    </w:p>
    <w:p w14:paraId="5E45BE4C" w14:textId="77777777" w:rsidR="00B64E47" w:rsidRDefault="00B64E47" w:rsidP="002B3E1D">
      <w:pPr>
        <w:rPr>
          <w:ins w:id="780" w:author="Steven Travers" w:date="2021-07-22T16:40:00Z"/>
          <w:b/>
          <w:bCs/>
          <w:sz w:val="24"/>
          <w:szCs w:val="24"/>
        </w:rPr>
        <w:sectPr w:rsidR="00B64E47" w:rsidSect="003D48E2">
          <w:footerReference w:type="default" r:id="rId14"/>
          <w:pgSz w:w="12240" w:h="15840"/>
          <w:pgMar w:top="1440" w:right="1440" w:bottom="1440" w:left="1440" w:header="720" w:footer="720" w:gutter="0"/>
          <w:lnNumType w:countBy="1" w:restart="continuous"/>
          <w:cols w:space="720"/>
          <w:docGrid w:linePitch="360"/>
          <w:sectPrChange w:id="781" w:author="Steven Travers" w:date="2021-07-23T17:56:00Z">
            <w:sectPr w:rsidR="00B64E47" w:rsidSect="003D48E2">
              <w:pgMar w:top="1440" w:right="1440" w:bottom="1440" w:left="1440" w:header="720" w:footer="720" w:gutter="0"/>
              <w:lnNumType w:countBy="0" w:restart="newPage"/>
            </w:sectPr>
          </w:sectPrChange>
        </w:sectPr>
      </w:pPr>
    </w:p>
    <w:p w14:paraId="74057BF6" w14:textId="678D1DC0" w:rsidR="00903D13" w:rsidRDefault="00B64E47">
      <w:pPr>
        <w:jc w:val="center"/>
        <w:rPr>
          <w:ins w:id="782" w:author="Steven Travers" w:date="2021-07-22T16:40:00Z"/>
          <w:b/>
          <w:bCs/>
          <w:sz w:val="24"/>
          <w:szCs w:val="24"/>
        </w:rPr>
        <w:pPrChange w:id="783" w:author="Steven Travers" w:date="2021-07-22T16:42:00Z">
          <w:pPr/>
        </w:pPrChange>
      </w:pPr>
      <w:ins w:id="784" w:author="Steven Travers" w:date="2021-07-22T16:41:00Z">
        <w:r>
          <w:rPr>
            <w:b/>
            <w:bCs/>
            <w:noProof/>
            <w:sz w:val="24"/>
            <w:szCs w:val="24"/>
          </w:rPr>
          <w:lastRenderedPageBreak/>
          <w:drawing>
            <wp:inline distT="0" distB="0" distL="0" distR="0" wp14:anchorId="2BBB40F1" wp14:editId="59D7A516">
              <wp:extent cx="6546850" cy="579909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G"/>
                      <pic:cNvPicPr/>
                    </pic:nvPicPr>
                    <pic:blipFill rotWithShape="1">
                      <a:blip r:embed="rId15">
                        <a:extLst>
                          <a:ext uri="{28A0092B-C50C-407E-A947-70E740481C1C}">
                            <a14:useLocalDpi xmlns:a14="http://schemas.microsoft.com/office/drawing/2010/main" val="0"/>
                          </a:ext>
                        </a:extLst>
                      </a:blip>
                      <a:srcRect l="13657" r="22840"/>
                      <a:stretch/>
                    </pic:blipFill>
                    <pic:spPr bwMode="auto">
                      <a:xfrm>
                        <a:off x="0" y="0"/>
                        <a:ext cx="6552545" cy="5804137"/>
                      </a:xfrm>
                      <a:prstGeom prst="rect">
                        <a:avLst/>
                      </a:prstGeom>
                      <a:ln>
                        <a:noFill/>
                      </a:ln>
                      <a:extLst>
                        <a:ext uri="{53640926-AAD7-44D8-BBD7-CCE9431645EC}">
                          <a14:shadowObscured xmlns:a14="http://schemas.microsoft.com/office/drawing/2010/main"/>
                        </a:ext>
                      </a:extLst>
                    </pic:spPr>
                  </pic:pic>
                </a:graphicData>
              </a:graphic>
            </wp:inline>
          </w:drawing>
        </w:r>
      </w:ins>
      <w:ins w:id="785" w:author="Steven Travers" w:date="2021-07-22T16:40:00Z">
        <w:r>
          <w:rPr>
            <w:b/>
            <w:bCs/>
            <w:sz w:val="24"/>
            <w:szCs w:val="24"/>
          </w:rPr>
          <w:br w:type="page"/>
        </w:r>
      </w:ins>
    </w:p>
    <w:p w14:paraId="62205F5C" w14:textId="76724CAF" w:rsidR="00B64E47" w:rsidRDefault="00B64E47" w:rsidP="002B3E1D">
      <w:pPr>
        <w:rPr>
          <w:ins w:id="786" w:author="Steven Travers" w:date="2021-07-22T16:43:00Z"/>
          <w:b/>
          <w:bCs/>
          <w:sz w:val="24"/>
          <w:szCs w:val="24"/>
        </w:rPr>
        <w:sectPr w:rsidR="00B64E47" w:rsidSect="00B64E47">
          <w:pgSz w:w="15840" w:h="12240" w:orient="landscape"/>
          <w:pgMar w:top="1440" w:right="1440" w:bottom="1440" w:left="1440" w:header="720" w:footer="720" w:gutter="0"/>
          <w:cols w:space="720"/>
          <w:docGrid w:linePitch="360"/>
        </w:sectPr>
      </w:pPr>
    </w:p>
    <w:p w14:paraId="6C2F1165" w14:textId="0B193C06" w:rsidR="00B64E47" w:rsidRDefault="00B64E47" w:rsidP="002B3E1D">
      <w:pPr>
        <w:rPr>
          <w:b/>
          <w:bCs/>
          <w:sz w:val="24"/>
          <w:szCs w:val="24"/>
        </w:rPr>
      </w:pPr>
    </w:p>
    <w:p w14:paraId="0C2919F0" w14:textId="190F19CE" w:rsidR="003033E4" w:rsidRPr="00AC4581" w:rsidRDefault="003033E4" w:rsidP="002B3E1D">
      <w:pPr>
        <w:rPr>
          <w:b/>
          <w:bCs/>
          <w:sz w:val="24"/>
          <w:szCs w:val="24"/>
        </w:rPr>
      </w:pPr>
      <w:r w:rsidRPr="000A16B7">
        <w:rPr>
          <w:b/>
          <w:bCs/>
          <w:noProof/>
          <w:sz w:val="24"/>
          <w:szCs w:val="24"/>
        </w:rPr>
        <mc:AlternateContent>
          <mc:Choice Requires="wps">
            <w:drawing>
              <wp:anchor distT="45720" distB="45720" distL="114300" distR="114300" simplePos="0" relativeHeight="251660288" behindDoc="0" locked="0" layoutInCell="1" allowOverlap="1" wp14:anchorId="174C9894" wp14:editId="70862381">
                <wp:simplePos x="0" y="0"/>
                <wp:positionH relativeFrom="margin">
                  <wp:posOffset>4191000</wp:posOffset>
                </wp:positionH>
                <wp:positionV relativeFrom="paragraph">
                  <wp:posOffset>2466340</wp:posOffset>
                </wp:positionV>
                <wp:extent cx="464820" cy="3581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2B856A8F"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C9894" id="_x0000_t202" coordsize="21600,21600" o:spt="202" path="m,l,21600r21600,l21600,xe">
                <v:stroke joinstyle="miter"/>
                <v:path gradientshapeok="t" o:connecttype="rect"/>
              </v:shapetype>
              <v:shape id="Text Box 2" o:spid="_x0000_s1026" type="#_x0000_t202" style="position:absolute;margin-left:330pt;margin-top:194.2pt;width:36.6pt;height:28.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" filled="f" stroked="f">
                <v:textbox>
                  <w:txbxContent>
                    <w:p w14:paraId="2B856A8F" w14:textId="77777777" w:rsidR="003033E4" w:rsidRPr="000A16B7" w:rsidRDefault="003033E4" w:rsidP="002B3E1D">
                      <w:pPr>
                        <w:rPr>
                          <w:sz w:val="44"/>
                          <w:szCs w:val="44"/>
                        </w:rPr>
                      </w:pPr>
                    </w:p>
                  </w:txbxContent>
                </v:textbox>
                <w10:wrap anchorx="margin"/>
              </v:shape>
            </w:pict>
          </mc:Fallback>
        </mc:AlternateContent>
      </w:r>
      <w:r w:rsidRPr="000A16B7">
        <w:rPr>
          <w:b/>
          <w:bCs/>
          <w:noProof/>
          <w:sz w:val="24"/>
          <w:szCs w:val="24"/>
        </w:rPr>
        <mc:AlternateContent>
          <mc:Choice Requires="wps">
            <w:drawing>
              <wp:anchor distT="45720" distB="45720" distL="114300" distR="114300" simplePos="0" relativeHeight="251659264" behindDoc="0" locked="0" layoutInCell="1" allowOverlap="1" wp14:anchorId="650CFF7A" wp14:editId="3EB1CFA6">
                <wp:simplePos x="0" y="0"/>
                <wp:positionH relativeFrom="margin">
                  <wp:posOffset>1912620</wp:posOffset>
                </wp:positionH>
                <wp:positionV relativeFrom="paragraph">
                  <wp:posOffset>2443480</wp:posOffset>
                </wp:positionV>
                <wp:extent cx="464820" cy="3581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4AC7031C"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CFF7A" id="_x0000_s1027" type="#_x0000_t202" style="position:absolute;margin-left:150.6pt;margin-top:192.4pt;width:36.6pt;height:28.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" filled="f" stroked="f">
                <v:textbox>
                  <w:txbxContent>
                    <w:p w14:paraId="4AC7031C" w14:textId="77777777" w:rsidR="003033E4" w:rsidRPr="000A16B7" w:rsidRDefault="003033E4" w:rsidP="002B3E1D">
                      <w:pPr>
                        <w:rPr>
                          <w:sz w:val="44"/>
                          <w:szCs w:val="44"/>
                        </w:rPr>
                      </w:pPr>
                    </w:p>
                  </w:txbxContent>
                </v:textbox>
                <w10:wrap anchorx="margin"/>
              </v:shape>
            </w:pict>
          </mc:Fallback>
        </mc:AlternateContent>
      </w:r>
      <w:del w:id="787" w:author="Emma Chandler" w:date="2021-07-31T09:58:00Z">
        <w:r w:rsidDel="004C4C7E">
          <w:rPr>
            <w:b/>
            <w:bCs/>
            <w:noProof/>
            <w:sz w:val="24"/>
            <w:szCs w:val="24"/>
          </w:rPr>
          <w:drawing>
            <wp:inline distT="0" distB="0" distL="0" distR="0" wp14:anchorId="4677F576" wp14:editId="1A430B24">
              <wp:extent cx="2235434" cy="2743200"/>
              <wp:effectExtent l="19050" t="19050" r="12700" b="190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6">
                        <a:extLst>
                          <a:ext uri="{28A0092B-C50C-407E-A947-70E740481C1C}">
                            <a14:useLocalDpi xmlns:a14="http://schemas.microsoft.com/office/drawing/2010/main" val="0"/>
                          </a:ext>
                        </a:extLst>
                      </a:blip>
                      <a:srcRect l="23974" r="23205"/>
                      <a:stretch/>
                    </pic:blipFill>
                    <pic:spPr bwMode="auto">
                      <a:xfrm>
                        <a:off x="0" y="0"/>
                        <a:ext cx="2235434"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Del="004C4C7E">
          <w:rPr>
            <w:b/>
            <w:bCs/>
            <w:noProof/>
            <w:sz w:val="24"/>
            <w:szCs w:val="24"/>
          </w:rPr>
          <w:drawing>
            <wp:inline distT="0" distB="0" distL="0" distR="0" wp14:anchorId="2C34F9CA" wp14:editId="735DB060">
              <wp:extent cx="2230009" cy="2743200"/>
              <wp:effectExtent l="19050" t="19050" r="18415" b="190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7">
                        <a:extLst>
                          <a:ext uri="{28A0092B-C50C-407E-A947-70E740481C1C}">
                            <a14:useLocalDpi xmlns:a14="http://schemas.microsoft.com/office/drawing/2010/main" val="0"/>
                          </a:ext>
                        </a:extLst>
                      </a:blip>
                      <a:srcRect l="23974" r="23333"/>
                      <a:stretch/>
                    </pic:blipFill>
                    <pic:spPr bwMode="auto">
                      <a:xfrm>
                        <a:off x="0" y="0"/>
                        <a:ext cx="2230009"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1FD4D6D2" w14:textId="77777777" w:rsidR="003033E4" w:rsidRDefault="003033E4" w:rsidP="002B3E1D">
      <w:pPr>
        <w:jc w:val="center"/>
        <w:rPr>
          <w:sz w:val="24"/>
          <w:szCs w:val="24"/>
        </w:rPr>
      </w:pPr>
    </w:p>
    <w:p w14:paraId="4341E678" w14:textId="3C5EAC1D" w:rsidR="003033E4" w:rsidRPr="00560D7E" w:rsidDel="004C4C7E" w:rsidRDefault="003033E4" w:rsidP="002B3E1D">
      <w:pPr>
        <w:rPr>
          <w:moveFrom w:id="788" w:author="Emma Chandler" w:date="2021-07-31T09:58:00Z"/>
          <w:sz w:val="24"/>
          <w:szCs w:val="24"/>
        </w:rPr>
      </w:pPr>
      <w:moveFromRangeStart w:id="789" w:author="Emma Chandler" w:date="2021-07-31T09:58:00Z" w:name="move78617952"/>
      <w:moveFrom w:id="790" w:author="Emma Chandler" w:date="2021-07-31T09:58:00Z">
        <w:r w:rsidDel="004C4C7E">
          <w:rPr>
            <w:sz w:val="24"/>
            <w:szCs w:val="24"/>
          </w:rPr>
          <w:t>Figure 1.</w:t>
        </w:r>
      </w:moveFrom>
    </w:p>
    <w:moveFromRangeEnd w:id="789"/>
    <w:p w14:paraId="12DB0789" w14:textId="77777777" w:rsidR="003033E4" w:rsidRDefault="004C4C7E">
      <w:pPr>
        <w:rPr>
          <w:ins w:id="791" w:author="Emma Chandler" w:date="2021-07-31T09:58:00Z"/>
        </w:rPr>
      </w:pPr>
      <w:ins w:id="792" w:author="Emma Chandler" w:date="2021-07-31T09:56:00Z">
        <w:r>
          <w:rPr>
            <w:noProof/>
          </w:rPr>
          <w:drawing>
            <wp:inline distT="0" distB="0" distL="0" distR="0" wp14:anchorId="19633CDA" wp14:editId="65FD6593">
              <wp:extent cx="2617839" cy="3526790"/>
              <wp:effectExtent l="19050" t="19050" r="11430" b="165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8">
                        <a:extLst>
                          <a:ext uri="{28A0092B-C50C-407E-A947-70E740481C1C}">
                            <a14:useLocalDpi xmlns:a14="http://schemas.microsoft.com/office/drawing/2010/main" val="0"/>
                          </a:ext>
                        </a:extLst>
                      </a:blip>
                      <a:srcRect l="27850" r="28089"/>
                      <a:stretch/>
                    </pic:blipFill>
                    <pic:spPr bwMode="auto">
                      <a:xfrm>
                        <a:off x="0" y="0"/>
                        <a:ext cx="2618782" cy="3528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ins w:id="793" w:author="Emma Chandler" w:date="2021-07-31T09:57:00Z">
        <w:r>
          <w:rPr>
            <w:noProof/>
          </w:rPr>
          <w:drawing>
            <wp:inline distT="0" distB="0" distL="0" distR="0" wp14:anchorId="4DF3E39F" wp14:editId="63AF154D">
              <wp:extent cx="2717376" cy="3526916"/>
              <wp:effectExtent l="19050" t="19050" r="26035" b="165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9">
                        <a:extLst>
                          <a:ext uri="{28A0092B-C50C-407E-A947-70E740481C1C}">
                            <a14:useLocalDpi xmlns:a14="http://schemas.microsoft.com/office/drawing/2010/main" val="0"/>
                          </a:ext>
                        </a:extLst>
                      </a:blip>
                      <a:srcRect l="28352" r="25914"/>
                      <a:stretch/>
                    </pic:blipFill>
                    <pic:spPr bwMode="auto">
                      <a:xfrm>
                        <a:off x="0" y="0"/>
                        <a:ext cx="2718258" cy="3528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60ED27F3" w14:textId="424CBBFD" w:rsidR="004C4C7E" w:rsidRPr="00560D7E" w:rsidRDefault="004C4C7E" w:rsidP="004C4C7E">
      <w:pPr>
        <w:rPr>
          <w:moveTo w:id="794" w:author="Emma Chandler" w:date="2021-07-31T09:58:00Z"/>
          <w:sz w:val="24"/>
          <w:szCs w:val="24"/>
        </w:rPr>
      </w:pPr>
      <w:moveToRangeStart w:id="795" w:author="Emma Chandler" w:date="2021-07-31T09:58:00Z" w:name="move78617952"/>
      <w:moveTo w:id="796" w:author="Emma Chandler" w:date="2021-07-31T09:58:00Z">
        <w:r>
          <w:rPr>
            <w:sz w:val="24"/>
            <w:szCs w:val="24"/>
          </w:rPr>
          <w:t xml:space="preserve">Figure </w:t>
        </w:r>
      </w:moveTo>
      <w:ins w:id="797" w:author="Emma Chandler" w:date="2021-07-31T20:57:00Z">
        <w:r w:rsidR="00FA1A54">
          <w:rPr>
            <w:sz w:val="24"/>
            <w:szCs w:val="24"/>
          </w:rPr>
          <w:t>2</w:t>
        </w:r>
      </w:ins>
      <w:moveTo w:id="798" w:author="Emma Chandler" w:date="2021-07-31T09:58:00Z">
        <w:del w:id="799" w:author="Emma Chandler" w:date="2021-07-31T20:57:00Z">
          <w:r w:rsidDel="00FA1A54">
            <w:rPr>
              <w:sz w:val="24"/>
              <w:szCs w:val="24"/>
            </w:rPr>
            <w:delText>1</w:delText>
          </w:r>
        </w:del>
        <w:r>
          <w:rPr>
            <w:sz w:val="24"/>
            <w:szCs w:val="24"/>
          </w:rPr>
          <w:t>.</w:t>
        </w:r>
      </w:moveTo>
    </w:p>
    <w:moveToRangeEnd w:id="795"/>
    <w:p w14:paraId="7302C676" w14:textId="553D40B8" w:rsidR="004C4C7E" w:rsidRDefault="004C4C7E">
      <w:pPr>
        <w:sectPr w:rsidR="004C4C7E" w:rsidSect="00B64E47">
          <w:type w:val="nextPage"/>
          <w:pgSz w:w="12240" w:h="15840"/>
          <w:pgMar w:top="1440" w:right="1440" w:bottom="1440" w:left="1440" w:header="720" w:footer="720" w:gutter="0"/>
          <w:cols w:space="720"/>
          <w:docGrid w:linePitch="360"/>
          <w:sectPrChange w:id="800" w:author="Steven Travers" w:date="2021-07-22T16:43:00Z">
            <w:sectPr w:rsidR="004C4C7E" w:rsidSect="00B64E47">
              <w:type w:val="continuous"/>
              <w:pgMar w:top="1440" w:right="1440" w:bottom="1440" w:left="1440" w:header="720" w:footer="720" w:gutter="0"/>
            </w:sectPr>
          </w:sectPrChange>
        </w:sectPr>
      </w:pPr>
    </w:p>
    <w:p w14:paraId="5F950A88" w14:textId="5720DD10" w:rsidR="003033E4" w:rsidRDefault="003033E4" w:rsidP="00955FE2">
      <w:pPr>
        <w:rPr>
          <w:sz w:val="24"/>
          <w:szCs w:val="24"/>
        </w:rPr>
      </w:pPr>
      <w:del w:id="801" w:author="Emma Chandler" w:date="2021-07-31T10:00:00Z">
        <w:r w:rsidDel="00FB3056">
          <w:rPr>
            <w:noProof/>
            <w:sz w:val="24"/>
            <w:szCs w:val="24"/>
          </w:rPr>
          <w:lastRenderedPageBreak/>
          <w:drawing>
            <wp:inline distT="0" distB="0" distL="0" distR="0" wp14:anchorId="002FEA63" wp14:editId="0065990C">
              <wp:extent cx="8142249" cy="5135880"/>
              <wp:effectExtent l="0" t="0" r="0" b="762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152306" cy="5142224"/>
                      </a:xfrm>
                      <a:prstGeom prst="rect">
                        <a:avLst/>
                      </a:prstGeom>
                    </pic:spPr>
                  </pic:pic>
                </a:graphicData>
              </a:graphic>
            </wp:inline>
          </w:drawing>
        </w:r>
      </w:del>
      <w:ins w:id="802" w:author="Emma Chandler" w:date="2021-07-31T10:00:00Z">
        <w:r w:rsidR="00FB3056">
          <w:rPr>
            <w:noProof/>
            <w:sz w:val="24"/>
            <w:szCs w:val="24"/>
          </w:rPr>
          <w:lastRenderedPageBreak/>
          <w:drawing>
            <wp:inline distT="0" distB="0" distL="0" distR="0" wp14:anchorId="22CD8030" wp14:editId="3DCDA8FE">
              <wp:extent cx="8229600" cy="489267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229600" cy="4892675"/>
                      </a:xfrm>
                      <a:prstGeom prst="rect">
                        <a:avLst/>
                      </a:prstGeom>
                    </pic:spPr>
                  </pic:pic>
                </a:graphicData>
              </a:graphic>
            </wp:inline>
          </w:drawing>
        </w:r>
      </w:ins>
    </w:p>
    <w:p w14:paraId="73C1FCCA" w14:textId="77777777" w:rsidR="003033E4" w:rsidRDefault="003033E4" w:rsidP="00955FE2">
      <w:pPr>
        <w:rPr>
          <w:sz w:val="24"/>
          <w:szCs w:val="24"/>
        </w:rPr>
      </w:pPr>
    </w:p>
    <w:p w14:paraId="1628D1B0" w14:textId="14D4ACE8" w:rsidR="003033E4" w:rsidRDefault="003033E4" w:rsidP="00955FE2">
      <w:pPr>
        <w:rPr>
          <w:sz w:val="24"/>
          <w:szCs w:val="24"/>
        </w:rPr>
        <w:sectPr w:rsidR="003033E4" w:rsidSect="003033E4">
          <w:pgSz w:w="15840" w:h="12240" w:orient="landscape"/>
          <w:pgMar w:top="1440" w:right="1440" w:bottom="1440" w:left="1440" w:header="720" w:footer="720" w:gutter="0"/>
          <w:cols w:space="720"/>
          <w:docGrid w:linePitch="360"/>
        </w:sectPr>
      </w:pPr>
      <w:r>
        <w:rPr>
          <w:sz w:val="24"/>
          <w:szCs w:val="24"/>
        </w:rPr>
        <w:t xml:space="preserve">Figure </w:t>
      </w:r>
      <w:ins w:id="803" w:author="Emma Chandler" w:date="2021-07-31T20:57:00Z">
        <w:r w:rsidR="00FA1A54">
          <w:rPr>
            <w:sz w:val="24"/>
            <w:szCs w:val="24"/>
          </w:rPr>
          <w:t>3</w:t>
        </w:r>
      </w:ins>
      <w:del w:id="804" w:author="Emma Chandler" w:date="2021-07-31T20:57:00Z">
        <w:r w:rsidDel="00FA1A54">
          <w:rPr>
            <w:sz w:val="24"/>
            <w:szCs w:val="24"/>
          </w:rPr>
          <w:delText>2</w:delText>
        </w:r>
      </w:del>
      <w:r>
        <w:rPr>
          <w:sz w:val="24"/>
          <w:szCs w:val="24"/>
        </w:rPr>
        <w:t>.</w:t>
      </w:r>
    </w:p>
    <w:p w14:paraId="47BF29B7" w14:textId="0FFBE0E3" w:rsidR="003033E4" w:rsidDel="005B2635" w:rsidRDefault="003033E4" w:rsidP="00955FE2">
      <w:pPr>
        <w:rPr>
          <w:del w:id="805" w:author="Emma Chandler" w:date="2021-07-31T11:41:00Z"/>
          <w:sz w:val="24"/>
          <w:szCs w:val="24"/>
        </w:rPr>
      </w:pPr>
    </w:p>
    <w:p w14:paraId="1874E32B" w14:textId="69F7EA5A" w:rsidR="003033E4" w:rsidRDefault="003033E4" w:rsidP="00A2243E">
      <w:pPr>
        <w:jc w:val="center"/>
        <w:rPr>
          <w:sz w:val="24"/>
          <w:szCs w:val="24"/>
        </w:rPr>
      </w:pPr>
      <w:del w:id="806" w:author="Emma Chandler" w:date="2021-07-31T11:41:00Z">
        <w:r w:rsidDel="005B2635">
          <w:rPr>
            <w:noProof/>
            <w:sz w:val="24"/>
            <w:szCs w:val="24"/>
          </w:rPr>
          <w:lastRenderedPageBreak/>
          <w:drawing>
            <wp:inline distT="0" distB="0" distL="0" distR="0" wp14:anchorId="7E56FC82" wp14:editId="2D9BAEF6">
              <wp:extent cx="6255345" cy="5440680"/>
              <wp:effectExtent l="0" t="0" r="0" b="762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71394" cy="5454638"/>
                      </a:xfrm>
                      <a:prstGeom prst="rect">
                        <a:avLst/>
                      </a:prstGeom>
                    </pic:spPr>
                  </pic:pic>
                </a:graphicData>
              </a:graphic>
            </wp:inline>
          </w:drawing>
        </w:r>
      </w:del>
      <w:ins w:id="807" w:author="Emma Chandler" w:date="2021-07-31T11:41:00Z">
        <w:r w:rsidR="005B2635">
          <w:rPr>
            <w:noProof/>
            <w:sz w:val="24"/>
            <w:szCs w:val="24"/>
          </w:rPr>
          <w:lastRenderedPageBreak/>
          <w:drawing>
            <wp:inline distT="0" distB="0" distL="0" distR="0" wp14:anchorId="66E66DBD" wp14:editId="4B08AA2C">
              <wp:extent cx="5698250" cy="7865533"/>
              <wp:effectExtent l="0" t="0" r="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2230" cy="7871027"/>
                      </a:xfrm>
                      <a:prstGeom prst="rect">
                        <a:avLst/>
                      </a:prstGeom>
                    </pic:spPr>
                  </pic:pic>
                </a:graphicData>
              </a:graphic>
            </wp:inline>
          </w:drawing>
        </w:r>
      </w:ins>
    </w:p>
    <w:p w14:paraId="573BAA7B" w14:textId="3DFA0B82" w:rsidR="003033E4" w:rsidRDefault="003033E4" w:rsidP="00A2243E">
      <w:pPr>
        <w:rPr>
          <w:sz w:val="24"/>
          <w:szCs w:val="24"/>
        </w:rPr>
      </w:pPr>
      <w:r>
        <w:rPr>
          <w:sz w:val="24"/>
          <w:szCs w:val="24"/>
        </w:rPr>
        <w:t xml:space="preserve">Figure </w:t>
      </w:r>
      <w:ins w:id="808" w:author="Emma Chandler" w:date="2021-07-31T20:57:00Z">
        <w:r w:rsidR="00FA1A54">
          <w:rPr>
            <w:sz w:val="24"/>
            <w:szCs w:val="24"/>
          </w:rPr>
          <w:t>4</w:t>
        </w:r>
      </w:ins>
      <w:del w:id="809" w:author="Emma Chandler" w:date="2021-07-31T20:57:00Z">
        <w:r w:rsidDel="00FA1A54">
          <w:rPr>
            <w:sz w:val="24"/>
            <w:szCs w:val="24"/>
          </w:rPr>
          <w:delText>3</w:delText>
        </w:r>
      </w:del>
      <w:r>
        <w:rPr>
          <w:sz w:val="24"/>
          <w:szCs w:val="24"/>
        </w:rPr>
        <w:t>.</w:t>
      </w:r>
    </w:p>
    <w:p w14:paraId="270823ED" w14:textId="26753360" w:rsidR="003033E4" w:rsidDel="00FA1A54" w:rsidRDefault="003033E4">
      <w:pPr>
        <w:rPr>
          <w:del w:id="810" w:author="Emma Chandler" w:date="2021-07-31T20:58:00Z"/>
        </w:rPr>
      </w:pPr>
    </w:p>
    <w:p w14:paraId="340E54F5" w14:textId="28CBE14F" w:rsidR="003033E4" w:rsidRDefault="00FA1A54" w:rsidP="00DB5AD7">
      <w:pPr>
        <w:spacing w:line="480" w:lineRule="auto"/>
        <w:rPr>
          <w:sz w:val="24"/>
          <w:szCs w:val="24"/>
        </w:rPr>
      </w:pPr>
      <w:ins w:id="811" w:author="Emma Chandler" w:date="2021-07-31T20:56:00Z">
        <w:r>
          <w:rPr>
            <w:noProof/>
            <w:sz w:val="24"/>
            <w:szCs w:val="24"/>
          </w:rPr>
          <w:lastRenderedPageBreak/>
          <w:drawing>
            <wp:inline distT="0" distB="0" distL="0" distR="0" wp14:anchorId="308F684B" wp14:editId="586B6A4F">
              <wp:extent cx="5362575" cy="7620000"/>
              <wp:effectExtent l="0" t="0" r="9525" b="0"/>
              <wp:docPr id="13" name="Picture 1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62575" cy="7620000"/>
                      </a:xfrm>
                      <a:prstGeom prst="rect">
                        <a:avLst/>
                      </a:prstGeom>
                    </pic:spPr>
                  </pic:pic>
                </a:graphicData>
              </a:graphic>
            </wp:inline>
          </w:drawing>
        </w:r>
      </w:ins>
      <w:del w:id="812" w:author="Emma Chandler" w:date="2021-07-31T20:55:00Z">
        <w:r w:rsidR="003033E4" w:rsidDel="00FA1A54">
          <w:rPr>
            <w:noProof/>
            <w:sz w:val="24"/>
            <w:szCs w:val="24"/>
          </w:rPr>
          <w:lastRenderedPageBreak/>
          <w:drawing>
            <wp:inline distT="0" distB="0" distL="0" distR="0" wp14:anchorId="7406B457" wp14:editId="4F60AA5D">
              <wp:extent cx="5943600" cy="7709535"/>
              <wp:effectExtent l="0" t="0" r="0" b="571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709535"/>
                      </a:xfrm>
                      <a:prstGeom prst="rect">
                        <a:avLst/>
                      </a:prstGeom>
                    </pic:spPr>
                  </pic:pic>
                </a:graphicData>
              </a:graphic>
            </wp:inline>
          </w:drawing>
        </w:r>
      </w:del>
    </w:p>
    <w:p w14:paraId="047BABF8" w14:textId="3C986227" w:rsidR="005C4CDF" w:rsidRDefault="003033E4" w:rsidP="003033E4">
      <w:pPr>
        <w:spacing w:line="480" w:lineRule="auto"/>
      </w:pPr>
      <w:r>
        <w:rPr>
          <w:sz w:val="24"/>
          <w:szCs w:val="24"/>
        </w:rPr>
        <w:t xml:space="preserve">Figure </w:t>
      </w:r>
      <w:ins w:id="813" w:author="Emma Chandler" w:date="2021-07-31T20:58:00Z">
        <w:r w:rsidR="00FA1A54">
          <w:rPr>
            <w:sz w:val="24"/>
            <w:szCs w:val="24"/>
          </w:rPr>
          <w:t>5</w:t>
        </w:r>
      </w:ins>
      <w:del w:id="814" w:author="Emma Chandler" w:date="2021-07-31T20:58:00Z">
        <w:r w:rsidDel="00FA1A54">
          <w:rPr>
            <w:sz w:val="24"/>
            <w:szCs w:val="24"/>
          </w:rPr>
          <w:delText>4</w:delText>
        </w:r>
      </w:del>
      <w:r>
        <w:rPr>
          <w:sz w:val="24"/>
          <w:szCs w:val="24"/>
        </w:rPr>
        <w:t>.</w:t>
      </w:r>
    </w:p>
    <w:sectPr w:rsidR="005C4CDF" w:rsidSect="003033E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1" w:author="Emma Chandler" w:date="2021-08-02T11:53:00Z" w:initials="EC">
    <w:p w14:paraId="66B49D0A" w14:textId="77777777" w:rsidR="00620172" w:rsidRDefault="00620172">
      <w:pPr>
        <w:pStyle w:val="CommentText"/>
      </w:pPr>
      <w:r>
        <w:rPr>
          <w:rStyle w:val="CommentReference"/>
        </w:rPr>
        <w:annotationRef/>
      </w:r>
      <w:r>
        <w:t>Should we come up with an explanation for why we included the species with a bad fit?</w:t>
      </w:r>
    </w:p>
    <w:p w14:paraId="738CF5C7" w14:textId="581A073C" w:rsidR="00620172" w:rsidRDefault="00620172">
      <w:pPr>
        <w:pStyle w:val="CommentText"/>
      </w:pPr>
      <w:r>
        <w:t>Would it be better to drop them?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8CF5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25B3B" w16cex:dateUtc="2021-08-02T1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8CF5C7" w16cid:durableId="24B25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8EEEC" w14:textId="77777777" w:rsidR="0002388F" w:rsidRDefault="0002388F" w:rsidP="005C4CDF">
      <w:pPr>
        <w:spacing w:after="0" w:line="240" w:lineRule="auto"/>
      </w:pPr>
      <w:r>
        <w:separator/>
      </w:r>
    </w:p>
  </w:endnote>
  <w:endnote w:type="continuationSeparator" w:id="0">
    <w:p w14:paraId="0FB6B740" w14:textId="77777777" w:rsidR="0002388F" w:rsidRDefault="0002388F" w:rsidP="005C4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687100"/>
      <w:docPartObj>
        <w:docPartGallery w:val="Page Numbers (Bottom of Page)"/>
        <w:docPartUnique/>
      </w:docPartObj>
    </w:sdtPr>
    <w:sdtEndPr>
      <w:rPr>
        <w:noProof/>
      </w:rPr>
    </w:sdtEndPr>
    <w:sdtContent>
      <w:p w14:paraId="06D288F1" w14:textId="56AC75B0" w:rsidR="005C4CDF" w:rsidRDefault="005C4CDF">
        <w:pPr>
          <w:pStyle w:val="Footer"/>
          <w:jc w:val="center"/>
        </w:pPr>
        <w:r>
          <w:fldChar w:fldCharType="begin"/>
        </w:r>
        <w:r>
          <w:instrText xml:space="preserve"> PAGE   \* MERGEFORMAT </w:instrText>
        </w:r>
        <w:r>
          <w:fldChar w:fldCharType="separate"/>
        </w:r>
        <w:r w:rsidR="003D48E2">
          <w:rPr>
            <w:noProof/>
          </w:rPr>
          <w:t>22</w:t>
        </w:r>
        <w:r>
          <w:rPr>
            <w:noProof/>
          </w:rPr>
          <w:fldChar w:fldCharType="end"/>
        </w:r>
      </w:p>
    </w:sdtContent>
  </w:sdt>
  <w:p w14:paraId="22B78C5F" w14:textId="77777777" w:rsidR="005C4CDF" w:rsidRDefault="005C4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92468" w14:textId="77777777" w:rsidR="0002388F" w:rsidRDefault="0002388F" w:rsidP="005C4CDF">
      <w:pPr>
        <w:spacing w:after="0" w:line="240" w:lineRule="auto"/>
      </w:pPr>
      <w:r>
        <w:separator/>
      </w:r>
    </w:p>
  </w:footnote>
  <w:footnote w:type="continuationSeparator" w:id="0">
    <w:p w14:paraId="04B5F3CA" w14:textId="77777777" w:rsidR="0002388F" w:rsidRDefault="0002388F" w:rsidP="005C4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457CD"/>
    <w:multiLevelType w:val="hybridMultilevel"/>
    <w:tmpl w:val="4B24F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Travers">
    <w15:presenceInfo w15:providerId="AD" w15:userId="S-1-5-21-145012770-2172889430-2296263792-14625"/>
  </w15:person>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Harvard Author Year (Hull)&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74BBB"/>
    <w:rsid w:val="0002388F"/>
    <w:rsid w:val="000C3EBD"/>
    <w:rsid w:val="000F354E"/>
    <w:rsid w:val="000F37C6"/>
    <w:rsid w:val="000F5EA2"/>
    <w:rsid w:val="00104632"/>
    <w:rsid w:val="001447CE"/>
    <w:rsid w:val="00186253"/>
    <w:rsid w:val="0018670A"/>
    <w:rsid w:val="001C1E5F"/>
    <w:rsid w:val="001E7A56"/>
    <w:rsid w:val="001F01DE"/>
    <w:rsid w:val="00226C0D"/>
    <w:rsid w:val="00280E29"/>
    <w:rsid w:val="002879A7"/>
    <w:rsid w:val="00294F1D"/>
    <w:rsid w:val="002A3447"/>
    <w:rsid w:val="002F1762"/>
    <w:rsid w:val="002F3BA7"/>
    <w:rsid w:val="003033E4"/>
    <w:rsid w:val="00374BBB"/>
    <w:rsid w:val="003D48E2"/>
    <w:rsid w:val="003E3416"/>
    <w:rsid w:val="00412BA3"/>
    <w:rsid w:val="00467A63"/>
    <w:rsid w:val="004B1C48"/>
    <w:rsid w:val="004C1CB8"/>
    <w:rsid w:val="004C4C7E"/>
    <w:rsid w:val="00517DE8"/>
    <w:rsid w:val="005724EC"/>
    <w:rsid w:val="00573E2D"/>
    <w:rsid w:val="0057623D"/>
    <w:rsid w:val="005A78BC"/>
    <w:rsid w:val="005B2635"/>
    <w:rsid w:val="005C4CDF"/>
    <w:rsid w:val="00620172"/>
    <w:rsid w:val="00624003"/>
    <w:rsid w:val="00627216"/>
    <w:rsid w:val="006273ED"/>
    <w:rsid w:val="00641254"/>
    <w:rsid w:val="006815CB"/>
    <w:rsid w:val="00756A4C"/>
    <w:rsid w:val="007823C0"/>
    <w:rsid w:val="00796A82"/>
    <w:rsid w:val="007D33B1"/>
    <w:rsid w:val="00880F64"/>
    <w:rsid w:val="008A062C"/>
    <w:rsid w:val="00903D13"/>
    <w:rsid w:val="009F3938"/>
    <w:rsid w:val="00AB7551"/>
    <w:rsid w:val="00AE6C87"/>
    <w:rsid w:val="00B0184A"/>
    <w:rsid w:val="00B12369"/>
    <w:rsid w:val="00B222E4"/>
    <w:rsid w:val="00B56B24"/>
    <w:rsid w:val="00B64E47"/>
    <w:rsid w:val="00C04343"/>
    <w:rsid w:val="00C1009E"/>
    <w:rsid w:val="00C332C1"/>
    <w:rsid w:val="00C6283D"/>
    <w:rsid w:val="00C92912"/>
    <w:rsid w:val="00D2193D"/>
    <w:rsid w:val="00D62E57"/>
    <w:rsid w:val="00DB27B3"/>
    <w:rsid w:val="00E1088B"/>
    <w:rsid w:val="00E67A52"/>
    <w:rsid w:val="00E95E65"/>
    <w:rsid w:val="00EF77E7"/>
    <w:rsid w:val="00F45303"/>
    <w:rsid w:val="00F645F0"/>
    <w:rsid w:val="00F6527F"/>
    <w:rsid w:val="00FA1A54"/>
    <w:rsid w:val="00FB3056"/>
    <w:rsid w:val="00FC1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AC067"/>
  <w15:chartTrackingRefBased/>
  <w15:docId w15:val="{BB8E13FC-E0A5-42B8-90DA-EF292E3E7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BBB"/>
    <w:rPr>
      <w:rFonts w:ascii="Times New Roman" w:hAnsi="Times New Roman"/>
    </w:rPr>
  </w:style>
  <w:style w:type="paragraph" w:styleId="Heading1">
    <w:name w:val="heading 1"/>
    <w:basedOn w:val="Normal"/>
    <w:next w:val="Normal"/>
    <w:link w:val="Heading1Char"/>
    <w:uiPriority w:val="9"/>
    <w:qFormat/>
    <w:rsid w:val="00374BBB"/>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374BBB"/>
    <w:pPr>
      <w:keepNext/>
      <w:keepLines/>
      <w:spacing w:before="40" w:after="0"/>
      <w:outlineLvl w:val="1"/>
    </w:pPr>
    <w:rPr>
      <w:rFonts w:eastAsiaTheme="majorEastAsia" w:cstheme="majorBidi"/>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BB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74BBB"/>
    <w:rPr>
      <w:rFonts w:ascii="Times New Roman" w:eastAsiaTheme="majorEastAsia" w:hAnsi="Times New Roman" w:cstheme="majorBidi"/>
      <w:i/>
      <w:sz w:val="24"/>
      <w:szCs w:val="26"/>
    </w:rPr>
  </w:style>
  <w:style w:type="character" w:styleId="Hyperlink">
    <w:name w:val="Hyperlink"/>
    <w:basedOn w:val="DefaultParagraphFont"/>
    <w:uiPriority w:val="99"/>
    <w:unhideWhenUsed/>
    <w:rsid w:val="00374BBB"/>
    <w:rPr>
      <w:color w:val="0563C1" w:themeColor="hyperlink"/>
      <w:u w:val="single"/>
    </w:rPr>
  </w:style>
  <w:style w:type="paragraph" w:styleId="ListParagraph">
    <w:name w:val="List Paragraph"/>
    <w:basedOn w:val="Normal"/>
    <w:uiPriority w:val="34"/>
    <w:qFormat/>
    <w:rsid w:val="00374BBB"/>
    <w:pPr>
      <w:ind w:left="720"/>
      <w:contextualSpacing/>
    </w:pPr>
  </w:style>
  <w:style w:type="paragraph" w:customStyle="1" w:styleId="EndNoteBibliography">
    <w:name w:val="EndNote Bibliography"/>
    <w:basedOn w:val="Normal"/>
    <w:link w:val="EndNoteBibliographyChar"/>
    <w:rsid w:val="00374BBB"/>
    <w:pPr>
      <w:spacing w:line="240" w:lineRule="auto"/>
    </w:pPr>
    <w:rPr>
      <w:rFonts w:cs="Times New Roman"/>
      <w:noProof/>
    </w:rPr>
  </w:style>
  <w:style w:type="character" w:customStyle="1" w:styleId="EndNoteBibliographyChar">
    <w:name w:val="EndNote Bibliography Char"/>
    <w:basedOn w:val="DefaultParagraphFont"/>
    <w:link w:val="EndNoteBibliography"/>
    <w:rsid w:val="00374BBB"/>
    <w:rPr>
      <w:rFonts w:ascii="Times New Roman" w:hAnsi="Times New Roman" w:cs="Times New Roman"/>
      <w:noProof/>
    </w:rPr>
  </w:style>
  <w:style w:type="paragraph" w:styleId="Header">
    <w:name w:val="header"/>
    <w:basedOn w:val="Normal"/>
    <w:link w:val="HeaderChar"/>
    <w:uiPriority w:val="99"/>
    <w:unhideWhenUsed/>
    <w:rsid w:val="005C4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CDF"/>
    <w:rPr>
      <w:rFonts w:ascii="Times New Roman" w:hAnsi="Times New Roman"/>
    </w:rPr>
  </w:style>
  <w:style w:type="paragraph" w:styleId="Footer">
    <w:name w:val="footer"/>
    <w:basedOn w:val="Normal"/>
    <w:link w:val="FooterChar"/>
    <w:uiPriority w:val="99"/>
    <w:unhideWhenUsed/>
    <w:rsid w:val="005C4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CDF"/>
    <w:rPr>
      <w:rFonts w:ascii="Times New Roman" w:hAnsi="Times New Roman"/>
    </w:rPr>
  </w:style>
  <w:style w:type="paragraph" w:customStyle="1" w:styleId="EndNoteBibliographyTitle">
    <w:name w:val="EndNote Bibliography Title"/>
    <w:basedOn w:val="Normal"/>
    <w:link w:val="EndNoteBibliographyTitleChar"/>
    <w:rsid w:val="00C100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C1009E"/>
    <w:rPr>
      <w:rFonts w:ascii="Times New Roman" w:hAnsi="Times New Roman" w:cs="Times New Roman"/>
      <w:noProof/>
    </w:rPr>
  </w:style>
  <w:style w:type="table" w:styleId="TableGrid">
    <w:name w:val="Table Grid"/>
    <w:basedOn w:val="TableNormal"/>
    <w:uiPriority w:val="39"/>
    <w:rsid w:val="00C10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D33B1"/>
    <w:rPr>
      <w:color w:val="605E5C"/>
      <w:shd w:val="clear" w:color="auto" w:fill="E1DFDD"/>
    </w:rPr>
  </w:style>
  <w:style w:type="paragraph" w:styleId="BalloonText">
    <w:name w:val="Balloon Text"/>
    <w:basedOn w:val="Normal"/>
    <w:link w:val="BalloonTextChar"/>
    <w:uiPriority w:val="99"/>
    <w:semiHidden/>
    <w:unhideWhenUsed/>
    <w:rsid w:val="00E95E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5"/>
    <w:rPr>
      <w:rFonts w:ascii="Segoe UI" w:hAnsi="Segoe UI" w:cs="Segoe UI"/>
      <w:sz w:val="18"/>
      <w:szCs w:val="18"/>
    </w:rPr>
  </w:style>
  <w:style w:type="character" w:styleId="LineNumber">
    <w:name w:val="line number"/>
    <w:basedOn w:val="DefaultParagraphFont"/>
    <w:uiPriority w:val="99"/>
    <w:semiHidden/>
    <w:unhideWhenUsed/>
    <w:rsid w:val="003D48E2"/>
  </w:style>
  <w:style w:type="character" w:styleId="CommentReference">
    <w:name w:val="annotation reference"/>
    <w:basedOn w:val="DefaultParagraphFont"/>
    <w:uiPriority w:val="99"/>
    <w:semiHidden/>
    <w:unhideWhenUsed/>
    <w:rsid w:val="00620172"/>
    <w:rPr>
      <w:sz w:val="16"/>
      <w:szCs w:val="16"/>
    </w:rPr>
  </w:style>
  <w:style w:type="paragraph" w:styleId="CommentText">
    <w:name w:val="annotation text"/>
    <w:basedOn w:val="Normal"/>
    <w:link w:val="CommentTextChar"/>
    <w:uiPriority w:val="99"/>
    <w:semiHidden/>
    <w:unhideWhenUsed/>
    <w:rsid w:val="00620172"/>
    <w:pPr>
      <w:spacing w:line="240" w:lineRule="auto"/>
    </w:pPr>
    <w:rPr>
      <w:sz w:val="20"/>
      <w:szCs w:val="20"/>
    </w:rPr>
  </w:style>
  <w:style w:type="character" w:customStyle="1" w:styleId="CommentTextChar">
    <w:name w:val="Comment Text Char"/>
    <w:basedOn w:val="DefaultParagraphFont"/>
    <w:link w:val="CommentText"/>
    <w:uiPriority w:val="99"/>
    <w:semiHidden/>
    <w:rsid w:val="0062017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20172"/>
    <w:rPr>
      <w:b/>
      <w:bCs/>
    </w:rPr>
  </w:style>
  <w:style w:type="character" w:customStyle="1" w:styleId="CommentSubjectChar">
    <w:name w:val="Comment Subject Char"/>
    <w:basedOn w:val="CommentTextChar"/>
    <w:link w:val="CommentSubject"/>
    <w:uiPriority w:val="99"/>
    <w:semiHidden/>
    <w:rsid w:val="0062017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606614">
      <w:bodyDiv w:val="1"/>
      <w:marLeft w:val="0"/>
      <w:marRight w:val="0"/>
      <w:marTop w:val="0"/>
      <w:marBottom w:val="0"/>
      <w:divBdr>
        <w:top w:val="none" w:sz="0" w:space="0" w:color="auto"/>
        <w:left w:val="none" w:sz="0" w:space="0" w:color="auto"/>
        <w:bottom w:val="none" w:sz="0" w:space="0" w:color="auto"/>
        <w:right w:val="none" w:sz="0" w:space="0" w:color="auto"/>
      </w:divBdr>
    </w:div>
    <w:div w:id="1197933643">
      <w:bodyDiv w:val="1"/>
      <w:marLeft w:val="0"/>
      <w:marRight w:val="0"/>
      <w:marTop w:val="0"/>
      <w:marBottom w:val="0"/>
      <w:divBdr>
        <w:top w:val="none" w:sz="0" w:space="0" w:color="auto"/>
        <w:left w:val="none" w:sz="0" w:space="0" w:color="auto"/>
        <w:bottom w:val="none" w:sz="0" w:space="0" w:color="auto"/>
        <w:right w:val="none" w:sz="0" w:space="0" w:color="auto"/>
      </w:divBdr>
      <w:divsChild>
        <w:div w:id="660504424">
          <w:marLeft w:val="0"/>
          <w:marRight w:val="0"/>
          <w:marTop w:val="0"/>
          <w:marBottom w:val="0"/>
          <w:divBdr>
            <w:top w:val="none" w:sz="0" w:space="0" w:color="auto"/>
            <w:left w:val="none" w:sz="0" w:space="0" w:color="auto"/>
            <w:bottom w:val="none" w:sz="0" w:space="0" w:color="auto"/>
            <w:right w:val="none" w:sz="0" w:space="0" w:color="auto"/>
          </w:divBdr>
        </w:div>
      </w:divsChild>
    </w:div>
    <w:div w:id="172925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package" Target="embeddings/Microsoft_Excel_Worksheet.xlsx"/><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9.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179B9-0BAE-41EE-8392-FC0D0CA45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30</Pages>
  <Words>9821</Words>
  <Characters>55983</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7</cp:revision>
  <dcterms:created xsi:type="dcterms:W3CDTF">2021-07-28T18:25:00Z</dcterms:created>
  <dcterms:modified xsi:type="dcterms:W3CDTF">2021-08-02T17:32:00Z</dcterms:modified>
</cp:coreProperties>
</file>